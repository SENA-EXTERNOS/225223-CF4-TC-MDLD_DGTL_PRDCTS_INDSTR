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EA3037" w:rsidRDefault="00EA3037"/>
    <w:tbl>
      <w:tblPr>
        <w:tblStyle w:val="affffffff3"/>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EA3037" w:rsidRPr="00E32F74" w14:paraId="7A4155EB" w14:textId="77777777">
        <w:trPr>
          <w:trHeight w:val="340"/>
        </w:trPr>
        <w:tc>
          <w:tcPr>
            <w:tcW w:w="3066" w:type="dxa"/>
            <w:shd w:val="clear" w:color="auto" w:fill="8DB3E2"/>
            <w:vAlign w:val="center"/>
          </w:tcPr>
          <w:p w14:paraId="00000003" w14:textId="77777777" w:rsidR="00EA3037" w:rsidRPr="00E32F74" w:rsidRDefault="00000000">
            <w:r w:rsidRPr="00E32F74">
              <w:t>PROGRAMA DE FORMACIÓN</w:t>
            </w:r>
          </w:p>
        </w:tc>
        <w:tc>
          <w:tcPr>
            <w:tcW w:w="10355" w:type="dxa"/>
            <w:vAlign w:val="center"/>
          </w:tcPr>
          <w:p w14:paraId="00000004" w14:textId="77777777" w:rsidR="00EA3037" w:rsidRPr="00E32F74" w:rsidRDefault="00000000">
            <w:pPr>
              <w:rPr>
                <w:color w:val="E36C09"/>
              </w:rPr>
            </w:pPr>
            <w:r w:rsidRPr="00E32F74">
              <w:t>Modelado digital de productos industriales</w:t>
            </w:r>
          </w:p>
        </w:tc>
      </w:tr>
    </w:tbl>
    <w:p w14:paraId="00000005" w14:textId="77777777" w:rsidR="00EA3037" w:rsidRPr="00E32F74" w:rsidRDefault="00EA3037"/>
    <w:tbl>
      <w:tblPr>
        <w:tblStyle w:val="affffffff4"/>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3267"/>
        <w:gridCol w:w="1986"/>
        <w:gridCol w:w="6338"/>
      </w:tblGrid>
      <w:tr w:rsidR="00EA3037" w:rsidRPr="00E32F74" w14:paraId="378A2443" w14:textId="77777777">
        <w:trPr>
          <w:trHeight w:val="340"/>
        </w:trPr>
        <w:tc>
          <w:tcPr>
            <w:tcW w:w="1830" w:type="dxa"/>
            <w:shd w:val="clear" w:color="auto" w:fill="8DB3E2"/>
            <w:vAlign w:val="center"/>
          </w:tcPr>
          <w:p w14:paraId="00000006" w14:textId="77777777" w:rsidR="00EA3037" w:rsidRPr="00E32F74" w:rsidRDefault="00000000">
            <w:r w:rsidRPr="00E32F74">
              <w:t>COMPETENCIA</w:t>
            </w:r>
          </w:p>
        </w:tc>
        <w:tc>
          <w:tcPr>
            <w:tcW w:w="3267" w:type="dxa"/>
            <w:vAlign w:val="center"/>
          </w:tcPr>
          <w:p w14:paraId="00000007" w14:textId="77777777" w:rsidR="00EA3037" w:rsidRPr="00E32F74" w:rsidRDefault="00000000">
            <w:pPr>
              <w:rPr>
                <w:u w:val="single"/>
              </w:rPr>
            </w:pPr>
            <w:r w:rsidRPr="00E32F74">
              <w:t>220101013 - Digitalizar dibujo de acuerdo con las técnicas de modelación virtual y los manuales técnicos.</w:t>
            </w:r>
          </w:p>
        </w:tc>
        <w:tc>
          <w:tcPr>
            <w:tcW w:w="1986" w:type="dxa"/>
            <w:shd w:val="clear" w:color="auto" w:fill="8DB3E2"/>
            <w:vAlign w:val="center"/>
          </w:tcPr>
          <w:p w14:paraId="00000008" w14:textId="77777777" w:rsidR="00EA3037" w:rsidRPr="00E32F74" w:rsidRDefault="00000000">
            <w:r w:rsidRPr="00E32F74">
              <w:t>RESULTADOS DE APRENDIZAJE</w:t>
            </w:r>
          </w:p>
        </w:tc>
        <w:tc>
          <w:tcPr>
            <w:tcW w:w="6338" w:type="dxa"/>
            <w:vAlign w:val="center"/>
          </w:tcPr>
          <w:p w14:paraId="00000009" w14:textId="77777777" w:rsidR="00EA3037" w:rsidRPr="00E32F74" w:rsidRDefault="00000000">
            <w:pPr>
              <w:ind w:left="66"/>
              <w:rPr>
                <w:b/>
              </w:rPr>
            </w:pPr>
            <w:r w:rsidRPr="00E32F74">
              <w:t>220101013-01 Crear modelos digitales de producto en 3D con base en sistemas CAD paramétricos.</w:t>
            </w:r>
          </w:p>
        </w:tc>
      </w:tr>
    </w:tbl>
    <w:p w14:paraId="0000000A" w14:textId="77777777" w:rsidR="00EA3037" w:rsidRPr="00E32F74" w:rsidRDefault="00EA3037"/>
    <w:tbl>
      <w:tblPr>
        <w:tblStyle w:val="affffffff5"/>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EA3037" w:rsidRPr="00E32F74" w14:paraId="499DFCF9" w14:textId="77777777">
        <w:trPr>
          <w:trHeight w:val="340"/>
        </w:trPr>
        <w:tc>
          <w:tcPr>
            <w:tcW w:w="3066" w:type="dxa"/>
            <w:shd w:val="clear" w:color="auto" w:fill="8DB3E2"/>
            <w:vAlign w:val="center"/>
          </w:tcPr>
          <w:p w14:paraId="0000000B" w14:textId="77777777" w:rsidR="00EA3037" w:rsidRPr="00E32F74" w:rsidRDefault="00000000">
            <w:r w:rsidRPr="00E32F74">
              <w:t>NÚMERO DEL COMPONENTE FORMATIVO</w:t>
            </w:r>
          </w:p>
        </w:tc>
        <w:tc>
          <w:tcPr>
            <w:tcW w:w="10355" w:type="dxa"/>
            <w:vAlign w:val="center"/>
          </w:tcPr>
          <w:p w14:paraId="0000000C" w14:textId="77777777" w:rsidR="00EA3037" w:rsidRPr="00E32F74" w:rsidRDefault="00000000">
            <w:pPr>
              <w:rPr>
                <w:color w:val="E36C09"/>
              </w:rPr>
            </w:pPr>
            <w:r w:rsidRPr="00E32F74">
              <w:t>CF04</w:t>
            </w:r>
          </w:p>
        </w:tc>
      </w:tr>
      <w:tr w:rsidR="00EA3037" w:rsidRPr="00E32F74" w14:paraId="4CFEC61B" w14:textId="77777777">
        <w:trPr>
          <w:trHeight w:val="340"/>
        </w:trPr>
        <w:tc>
          <w:tcPr>
            <w:tcW w:w="3066" w:type="dxa"/>
            <w:shd w:val="clear" w:color="auto" w:fill="8DB3E2"/>
            <w:vAlign w:val="center"/>
          </w:tcPr>
          <w:p w14:paraId="0000000D" w14:textId="77777777" w:rsidR="00EA3037" w:rsidRPr="00E32F74" w:rsidRDefault="00000000">
            <w:r w:rsidRPr="00E32F74">
              <w:t>NOMBRE DEL COMPONENTE FORMATIVO</w:t>
            </w:r>
          </w:p>
        </w:tc>
        <w:tc>
          <w:tcPr>
            <w:tcW w:w="10355" w:type="dxa"/>
            <w:vAlign w:val="center"/>
          </w:tcPr>
          <w:p w14:paraId="0000000E" w14:textId="77777777" w:rsidR="00EA3037" w:rsidRPr="00E32F74" w:rsidRDefault="00000000">
            <w:r w:rsidRPr="00E32F74">
              <w:t xml:space="preserve">Teoría general de sistemas láser escáner 3D </w:t>
            </w:r>
          </w:p>
        </w:tc>
      </w:tr>
      <w:tr w:rsidR="00EA3037" w:rsidRPr="00E32F74" w14:paraId="6502D7FE" w14:textId="77777777">
        <w:trPr>
          <w:trHeight w:val="340"/>
        </w:trPr>
        <w:tc>
          <w:tcPr>
            <w:tcW w:w="3066" w:type="dxa"/>
            <w:shd w:val="clear" w:color="auto" w:fill="8DB3E2"/>
            <w:vAlign w:val="center"/>
          </w:tcPr>
          <w:p w14:paraId="0000000F" w14:textId="77777777" w:rsidR="00EA3037" w:rsidRPr="00E32F74" w:rsidRDefault="00000000">
            <w:r w:rsidRPr="00E32F74">
              <w:t>BREVE DESCRIPCIÓN</w:t>
            </w:r>
          </w:p>
        </w:tc>
        <w:tc>
          <w:tcPr>
            <w:tcW w:w="10355" w:type="dxa"/>
            <w:vAlign w:val="center"/>
          </w:tcPr>
          <w:p w14:paraId="00000010" w14:textId="77777777" w:rsidR="00EA3037" w:rsidRPr="00E32F74" w:rsidRDefault="00000000">
            <w:r w:rsidRPr="00E32F74">
              <w:t>El proceso de escaneo 3D ha cobrado importancia debido al rápido desarrollo tecnológico de los últimos años. Gracias a esto, han tenido más pluralidad las industrias donde tiene utilidad la digitalización de objetos 3D. Además, dicho proceso ha disminuido el precio, aumentado la calidad y la precisión, lo que le permite estar al alcance en cualquier institución para el I+D+I, empresas e incluso hogares. Algunas de los sectores más importantes son aviación, salud, mantenimiento, realidad virtual, arquitectura, entre otros.</w:t>
            </w:r>
          </w:p>
        </w:tc>
      </w:tr>
      <w:tr w:rsidR="00EA3037" w:rsidRPr="00E32F74" w14:paraId="3925117A" w14:textId="77777777">
        <w:trPr>
          <w:trHeight w:val="340"/>
        </w:trPr>
        <w:tc>
          <w:tcPr>
            <w:tcW w:w="3066" w:type="dxa"/>
            <w:shd w:val="clear" w:color="auto" w:fill="8DB3E2"/>
            <w:vAlign w:val="center"/>
          </w:tcPr>
          <w:p w14:paraId="00000011" w14:textId="77777777" w:rsidR="00EA3037" w:rsidRPr="00E32F74" w:rsidRDefault="00000000">
            <w:r w:rsidRPr="00E32F74">
              <w:t>PALABRAS CLAVE</w:t>
            </w:r>
          </w:p>
        </w:tc>
        <w:tc>
          <w:tcPr>
            <w:tcW w:w="10355" w:type="dxa"/>
            <w:vAlign w:val="center"/>
          </w:tcPr>
          <w:p w14:paraId="00000012" w14:textId="77777777" w:rsidR="00EA3037" w:rsidRPr="00E32F74" w:rsidRDefault="00000000">
            <w:r w:rsidRPr="00E32F74">
              <w:t xml:space="preserve">Escáner, gemelo digital, nube de puntos, láser. </w:t>
            </w:r>
          </w:p>
        </w:tc>
      </w:tr>
    </w:tbl>
    <w:p w14:paraId="00000013" w14:textId="77777777" w:rsidR="00EA3037" w:rsidRPr="00E32F74" w:rsidRDefault="00EA3037"/>
    <w:tbl>
      <w:tblPr>
        <w:tblStyle w:val="affffffff6"/>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EA3037" w:rsidRPr="00E32F74" w14:paraId="5E1C45DE" w14:textId="77777777">
        <w:trPr>
          <w:trHeight w:val="340"/>
        </w:trPr>
        <w:tc>
          <w:tcPr>
            <w:tcW w:w="3066" w:type="dxa"/>
            <w:shd w:val="clear" w:color="auto" w:fill="8DB3E2"/>
            <w:vAlign w:val="center"/>
          </w:tcPr>
          <w:p w14:paraId="00000014" w14:textId="77777777" w:rsidR="00EA3037" w:rsidRPr="00E32F74" w:rsidRDefault="00000000">
            <w:r w:rsidRPr="00E32F74">
              <w:t>ÁREA OCUPACIONAL</w:t>
            </w:r>
          </w:p>
        </w:tc>
        <w:tc>
          <w:tcPr>
            <w:tcW w:w="10355" w:type="dxa"/>
            <w:vAlign w:val="center"/>
          </w:tcPr>
          <w:p w14:paraId="00000015" w14:textId="77777777" w:rsidR="00EA3037" w:rsidRPr="00E32F74" w:rsidRDefault="00000000">
            <w:r w:rsidRPr="00E32F74">
              <w:t>Procesamiento, fabricación y ensamble.</w:t>
            </w:r>
          </w:p>
        </w:tc>
      </w:tr>
      <w:tr w:rsidR="00EA3037" w:rsidRPr="00E32F74" w14:paraId="7DB13999" w14:textId="77777777">
        <w:trPr>
          <w:trHeight w:val="465"/>
        </w:trPr>
        <w:tc>
          <w:tcPr>
            <w:tcW w:w="3066" w:type="dxa"/>
            <w:shd w:val="clear" w:color="auto" w:fill="8DB3E2"/>
            <w:vAlign w:val="center"/>
          </w:tcPr>
          <w:p w14:paraId="00000016" w14:textId="77777777" w:rsidR="00EA3037" w:rsidRPr="00E32F74" w:rsidRDefault="00000000">
            <w:r w:rsidRPr="00E32F74">
              <w:lastRenderedPageBreak/>
              <w:t>IDIOMA</w:t>
            </w:r>
          </w:p>
        </w:tc>
        <w:tc>
          <w:tcPr>
            <w:tcW w:w="10355" w:type="dxa"/>
            <w:vAlign w:val="center"/>
          </w:tcPr>
          <w:p w14:paraId="00000017" w14:textId="77777777" w:rsidR="00EA3037" w:rsidRPr="00E32F74" w:rsidRDefault="00000000">
            <w:r w:rsidRPr="00E32F74">
              <w:t>Español</w:t>
            </w:r>
          </w:p>
        </w:tc>
      </w:tr>
    </w:tbl>
    <w:p w14:paraId="00000018" w14:textId="77777777" w:rsidR="00EA3037" w:rsidRPr="00E32F74" w:rsidRDefault="00EA3037">
      <w:pPr>
        <w:keepNext/>
        <w:keepLines/>
        <w:pBdr>
          <w:top w:val="nil"/>
          <w:left w:val="nil"/>
          <w:bottom w:val="nil"/>
          <w:right w:val="nil"/>
          <w:between w:val="nil"/>
        </w:pBdr>
        <w:spacing w:before="400" w:after="120"/>
        <w:rPr>
          <w:color w:val="000000"/>
        </w:rPr>
      </w:pPr>
    </w:p>
    <w:p w14:paraId="00000019" w14:textId="77777777" w:rsidR="00EA3037" w:rsidRPr="00E32F74" w:rsidRDefault="00000000">
      <w:pPr>
        <w:keepNext/>
        <w:keepLines/>
        <w:pBdr>
          <w:top w:val="nil"/>
          <w:left w:val="nil"/>
          <w:bottom w:val="nil"/>
          <w:right w:val="nil"/>
          <w:between w:val="nil"/>
        </w:pBdr>
        <w:spacing w:before="400" w:after="120"/>
        <w:rPr>
          <w:b/>
          <w:color w:val="000000"/>
        </w:rPr>
      </w:pPr>
      <w:r w:rsidRPr="00E32F74">
        <w:rPr>
          <w:b/>
          <w:color w:val="000000"/>
        </w:rPr>
        <w:t>Tabla de contenidos</w:t>
      </w:r>
    </w:p>
    <w:p w14:paraId="0000001A" w14:textId="77777777" w:rsidR="00EA3037" w:rsidRPr="00E32F74" w:rsidRDefault="00000000">
      <w:pPr>
        <w:ind w:left="284"/>
        <w:rPr>
          <w:b/>
        </w:rPr>
      </w:pPr>
      <w:sdt>
        <w:sdtPr>
          <w:tag w:val="goog_rdk_0"/>
          <w:id w:val="636991693"/>
        </w:sdtPr>
        <w:sdtContent>
          <w:commentRangeStart w:id="0"/>
        </w:sdtContent>
      </w:sdt>
      <w:r w:rsidRPr="00E32F74">
        <w:rPr>
          <w:b/>
        </w:rPr>
        <w:t>Introducción</w:t>
      </w:r>
      <w:commentRangeEnd w:id="0"/>
      <w:r w:rsidRPr="00E32F74">
        <w:commentReference w:id="0"/>
      </w:r>
    </w:p>
    <w:p w14:paraId="0000001B" w14:textId="77777777" w:rsidR="00EA3037" w:rsidRPr="00E32F74" w:rsidRDefault="00000000">
      <w:pPr>
        <w:numPr>
          <w:ilvl w:val="0"/>
          <w:numId w:val="2"/>
        </w:numPr>
        <w:pBdr>
          <w:top w:val="nil"/>
          <w:left w:val="nil"/>
          <w:bottom w:val="nil"/>
          <w:right w:val="nil"/>
          <w:between w:val="nil"/>
        </w:pBdr>
        <w:rPr>
          <w:b/>
          <w:color w:val="000000"/>
        </w:rPr>
      </w:pPr>
      <w:r w:rsidRPr="00E32F74">
        <w:rPr>
          <w:b/>
          <w:color w:val="000000"/>
        </w:rPr>
        <w:t>Toma de datos con un láser escáner 3D.</w:t>
      </w:r>
    </w:p>
    <w:p w14:paraId="0000001C" w14:textId="77777777" w:rsidR="00EA3037" w:rsidRPr="00E32F74" w:rsidRDefault="00000000">
      <w:pPr>
        <w:numPr>
          <w:ilvl w:val="1"/>
          <w:numId w:val="2"/>
        </w:numPr>
        <w:pBdr>
          <w:top w:val="nil"/>
          <w:left w:val="nil"/>
          <w:bottom w:val="nil"/>
          <w:right w:val="nil"/>
          <w:between w:val="nil"/>
        </w:pBdr>
        <w:rPr>
          <w:color w:val="000000"/>
        </w:rPr>
      </w:pPr>
      <w:r w:rsidRPr="00E32F74">
        <w:rPr>
          <w:color w:val="000000"/>
        </w:rPr>
        <w:t>Teoría de nubes de puntos, referenciación y comprobación de errores.</w:t>
      </w:r>
    </w:p>
    <w:p w14:paraId="0000001D" w14:textId="77777777" w:rsidR="00EA3037" w:rsidRPr="00E32F74" w:rsidRDefault="00000000">
      <w:pPr>
        <w:numPr>
          <w:ilvl w:val="1"/>
          <w:numId w:val="2"/>
        </w:numPr>
        <w:pBdr>
          <w:top w:val="nil"/>
          <w:left w:val="nil"/>
          <w:bottom w:val="nil"/>
          <w:right w:val="nil"/>
          <w:between w:val="nil"/>
        </w:pBdr>
        <w:rPr>
          <w:color w:val="000000"/>
        </w:rPr>
      </w:pPr>
      <w:r w:rsidRPr="00E32F74">
        <w:rPr>
          <w:color w:val="000000"/>
        </w:rPr>
        <w:t>Tratamiento y limpieza de nubes de puntos de láser escáner 3D.</w:t>
      </w:r>
    </w:p>
    <w:p w14:paraId="0000001E" w14:textId="77777777" w:rsidR="00EA3037" w:rsidRPr="00E32F74" w:rsidRDefault="00000000">
      <w:pPr>
        <w:numPr>
          <w:ilvl w:val="1"/>
          <w:numId w:val="2"/>
        </w:numPr>
        <w:pBdr>
          <w:top w:val="nil"/>
          <w:left w:val="nil"/>
          <w:bottom w:val="nil"/>
          <w:right w:val="nil"/>
          <w:between w:val="nil"/>
        </w:pBdr>
        <w:rPr>
          <w:color w:val="000000"/>
        </w:rPr>
      </w:pPr>
      <w:r w:rsidRPr="00E32F74">
        <w:rPr>
          <w:color w:val="000000"/>
        </w:rPr>
        <w:t>Generación y exportación de productos derivados.</w:t>
      </w:r>
    </w:p>
    <w:p w14:paraId="0000001F" w14:textId="77777777" w:rsidR="00EA3037" w:rsidRPr="00E32F74" w:rsidRDefault="00000000">
      <w:pPr>
        <w:numPr>
          <w:ilvl w:val="1"/>
          <w:numId w:val="2"/>
        </w:numPr>
        <w:pBdr>
          <w:top w:val="nil"/>
          <w:left w:val="nil"/>
          <w:bottom w:val="nil"/>
          <w:right w:val="nil"/>
          <w:between w:val="nil"/>
        </w:pBdr>
        <w:rPr>
          <w:color w:val="000000"/>
        </w:rPr>
      </w:pPr>
      <w:r w:rsidRPr="00E32F74">
        <w:rPr>
          <w:color w:val="000000"/>
        </w:rPr>
        <w:t>Toma de datos con un escáner 3D de luz blanca estructurada para objeto cercano.</w:t>
      </w:r>
    </w:p>
    <w:p w14:paraId="00000020" w14:textId="77777777" w:rsidR="00EA3037" w:rsidRPr="00E32F74" w:rsidRDefault="00000000">
      <w:pPr>
        <w:numPr>
          <w:ilvl w:val="0"/>
          <w:numId w:val="2"/>
        </w:numPr>
        <w:pBdr>
          <w:top w:val="nil"/>
          <w:left w:val="nil"/>
          <w:bottom w:val="nil"/>
          <w:right w:val="nil"/>
          <w:between w:val="nil"/>
        </w:pBdr>
        <w:rPr>
          <w:b/>
          <w:color w:val="000000"/>
        </w:rPr>
      </w:pPr>
      <w:r w:rsidRPr="00E32F74">
        <w:rPr>
          <w:b/>
          <w:color w:val="000000"/>
        </w:rPr>
        <w:t>Herramientas de dibujo paramétrico: generalidades, aplicaciones, entornos, comandos.</w:t>
      </w:r>
    </w:p>
    <w:p w14:paraId="00000021" w14:textId="77777777" w:rsidR="00EA3037" w:rsidRPr="00E32F74" w:rsidRDefault="00000000">
      <w:pPr>
        <w:numPr>
          <w:ilvl w:val="0"/>
          <w:numId w:val="2"/>
        </w:numPr>
        <w:pBdr>
          <w:top w:val="nil"/>
          <w:left w:val="nil"/>
          <w:bottom w:val="nil"/>
          <w:right w:val="nil"/>
          <w:between w:val="nil"/>
        </w:pBdr>
        <w:rPr>
          <w:b/>
          <w:color w:val="000000"/>
        </w:rPr>
      </w:pPr>
      <w:r w:rsidRPr="00E32F74">
        <w:rPr>
          <w:b/>
          <w:color w:val="000000"/>
        </w:rPr>
        <w:t>Técnicas de modelación tridimensional: definición y tipos.</w:t>
      </w:r>
    </w:p>
    <w:p w14:paraId="00000022" w14:textId="77777777" w:rsidR="00EA3037" w:rsidRPr="00E32F74" w:rsidRDefault="00EA3037"/>
    <w:p w14:paraId="00000023" w14:textId="77777777" w:rsidR="00EA3037" w:rsidRPr="00E32F74" w:rsidRDefault="00EA3037"/>
    <w:p w14:paraId="00000024" w14:textId="77777777" w:rsidR="00EA3037" w:rsidRPr="00E32F74" w:rsidRDefault="00EA3037"/>
    <w:p w14:paraId="00000025" w14:textId="77777777" w:rsidR="00EA3037" w:rsidRPr="00E32F74" w:rsidRDefault="00EA3037"/>
    <w:p w14:paraId="00000026" w14:textId="77777777" w:rsidR="00EA3037" w:rsidRPr="00E32F74" w:rsidRDefault="00EA3037"/>
    <w:p w14:paraId="00000027" w14:textId="77777777" w:rsidR="00EA3037" w:rsidRPr="00E32F74" w:rsidRDefault="00EA3037"/>
    <w:p w14:paraId="00000028" w14:textId="77777777" w:rsidR="00EA3037" w:rsidRPr="00E32F74" w:rsidRDefault="00EA3037"/>
    <w:p w14:paraId="00000029" w14:textId="77777777" w:rsidR="00EA3037" w:rsidRPr="00E32F74" w:rsidRDefault="00EA3037"/>
    <w:p w14:paraId="0000002A" w14:textId="77777777" w:rsidR="00EA3037" w:rsidRPr="00E32F74" w:rsidRDefault="00EA3037"/>
    <w:p w14:paraId="0000002B" w14:textId="77777777" w:rsidR="00EA3037" w:rsidRPr="00E32F74" w:rsidRDefault="00EA3037">
      <w:pPr>
        <w:rPr>
          <w:b/>
        </w:rPr>
      </w:pPr>
    </w:p>
    <w:p w14:paraId="0000002C" w14:textId="77777777" w:rsidR="00EA3037" w:rsidRPr="00E32F74" w:rsidRDefault="00000000">
      <w:pPr>
        <w:rPr>
          <w:b/>
        </w:rPr>
      </w:pPr>
      <w:r w:rsidRPr="00E32F74">
        <w:rPr>
          <w:b/>
        </w:rPr>
        <w:t>Introducción</w:t>
      </w:r>
    </w:p>
    <w:p w14:paraId="0000002D" w14:textId="77777777" w:rsidR="00EA3037" w:rsidRPr="00E32F74" w:rsidRDefault="00EA3037">
      <w:bookmarkStart w:id="1" w:name="_heading=h.gjdgxs" w:colFirst="0" w:colLast="0"/>
      <w:bookmarkEnd w:id="1"/>
    </w:p>
    <w:tbl>
      <w:tblPr>
        <w:tblStyle w:val="afff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0E745061" w14:textId="77777777">
        <w:trPr>
          <w:trHeight w:val="444"/>
        </w:trPr>
        <w:tc>
          <w:tcPr>
            <w:tcW w:w="13422" w:type="dxa"/>
            <w:shd w:val="clear" w:color="auto" w:fill="8DB3E2"/>
          </w:tcPr>
          <w:p w14:paraId="0000002E"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lastRenderedPageBreak/>
              <w:t>Cuadro de texto</w:t>
            </w:r>
          </w:p>
        </w:tc>
      </w:tr>
      <w:tr w:rsidR="00EA3037" w:rsidRPr="00E32F74" w14:paraId="1F3C478C" w14:textId="77777777">
        <w:trPr>
          <w:trHeight w:val="935"/>
        </w:trPr>
        <w:tc>
          <w:tcPr>
            <w:tcW w:w="13422" w:type="dxa"/>
          </w:tcPr>
          <w:p w14:paraId="0000002F" w14:textId="71B3DA7A" w:rsidR="00EA3037" w:rsidRPr="00E32F74" w:rsidRDefault="00A872F6" w:rsidP="00685826">
            <w:pPr>
              <w:jc w:val="both"/>
              <w:rPr>
                <w:color w:val="7F7F7F"/>
              </w:rPr>
            </w:pPr>
            <w:r w:rsidRPr="00E32F74">
              <w:t xml:space="preserve">Bienvenido a este recurso educativo, a continuación, aprenderá sobre </w:t>
            </w:r>
            <w:r w:rsidR="00C42149" w:rsidRPr="00E32F74">
              <w:t>la manera en que</w:t>
            </w:r>
            <w:r w:rsidRPr="00E32F74">
              <w:t xml:space="preserve"> la digitalización de objetos en 3D </w:t>
            </w:r>
            <w:r w:rsidR="00C42149" w:rsidRPr="00E32F74">
              <w:t>se ha convertido en</w:t>
            </w:r>
            <w:r w:rsidRPr="00E32F74">
              <w:t xml:space="preserve"> una herramienta significativa para varios sectores de la industria, ya que ha permitido el avance y mejora de procesos industriales, así como el rápido desarrollo de prototipos y nuevos productos,</w:t>
            </w:r>
            <w:r w:rsidR="00685826" w:rsidRPr="00E32F74">
              <w:t xml:space="preserve"> comprenderá el funcionamiento de los escáneres 3D y sobre el modelado de productos</w:t>
            </w:r>
            <w:r w:rsidRPr="00E32F74">
              <w:t>.</w:t>
            </w:r>
            <w:r w:rsidR="00685826" w:rsidRPr="00E32F74">
              <w:t xml:space="preserve"> Le invitamos a ver e</w:t>
            </w:r>
            <w:r w:rsidRPr="00E32F74">
              <w:t xml:space="preserve">l siguiente video </w:t>
            </w:r>
            <w:r w:rsidR="00685826" w:rsidRPr="00E32F74">
              <w:t xml:space="preserve">que </w:t>
            </w:r>
            <w:r w:rsidRPr="00E32F74">
              <w:t>hace una introducción a</w:t>
            </w:r>
            <w:r w:rsidR="00685826" w:rsidRPr="00E32F74">
              <w:t xml:space="preserve"> </w:t>
            </w:r>
            <w:r w:rsidRPr="00E32F74">
              <w:t>l</w:t>
            </w:r>
            <w:r w:rsidR="00685826" w:rsidRPr="00E32F74">
              <w:t>os</w:t>
            </w:r>
            <w:r w:rsidRPr="00E32F74">
              <w:t xml:space="preserve"> tema</w:t>
            </w:r>
            <w:r w:rsidR="00685826" w:rsidRPr="00E32F74">
              <w:t>s que se estudiarán.</w:t>
            </w:r>
          </w:p>
        </w:tc>
      </w:tr>
    </w:tbl>
    <w:p w14:paraId="00000030" w14:textId="77777777" w:rsidR="00EA3037" w:rsidRPr="00E32F74" w:rsidRDefault="00EA3037"/>
    <w:p w14:paraId="00000031" w14:textId="77777777" w:rsidR="00EA3037" w:rsidRPr="00E32F74" w:rsidRDefault="00000000">
      <w:pPr>
        <w:rPr>
          <w:i/>
        </w:rPr>
      </w:pPr>
      <w:r w:rsidRPr="00E32F74">
        <w:rPr>
          <w:b/>
        </w:rPr>
        <w:t xml:space="preserve">Guion de video introductorio </w:t>
      </w:r>
    </w:p>
    <w:p w14:paraId="00000032" w14:textId="77777777" w:rsidR="00EA3037" w:rsidRPr="00E32F74" w:rsidRDefault="00EA3037"/>
    <w:tbl>
      <w:tblPr>
        <w:tblStyle w:val="afff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3"/>
        <w:gridCol w:w="2926"/>
        <w:gridCol w:w="1135"/>
        <w:gridCol w:w="6234"/>
        <w:gridCol w:w="2084"/>
      </w:tblGrid>
      <w:tr w:rsidR="00EA3037" w:rsidRPr="00E32F74" w14:paraId="66918313" w14:textId="77777777">
        <w:trPr>
          <w:trHeight w:val="460"/>
        </w:trPr>
        <w:tc>
          <w:tcPr>
            <w:tcW w:w="1033" w:type="dxa"/>
            <w:shd w:val="clear" w:color="auto" w:fill="C9DAF8"/>
            <w:tcMar>
              <w:top w:w="100" w:type="dxa"/>
              <w:left w:w="100" w:type="dxa"/>
              <w:bottom w:w="100" w:type="dxa"/>
              <w:right w:w="100" w:type="dxa"/>
            </w:tcMar>
          </w:tcPr>
          <w:p w14:paraId="00000033" w14:textId="77777777" w:rsidR="00EA3037" w:rsidRPr="00E32F74" w:rsidRDefault="00000000">
            <w:pPr>
              <w:widowControl w:val="0"/>
              <w:jc w:val="center"/>
              <w:rPr>
                <w:b/>
              </w:rPr>
            </w:pPr>
            <w:bookmarkStart w:id="2" w:name="_heading=h.4d34og8" w:colFirst="0" w:colLast="0"/>
            <w:bookmarkEnd w:id="2"/>
            <w:r w:rsidRPr="00E32F74">
              <w:rPr>
                <w:b/>
              </w:rPr>
              <w:t>Tipo de recurso</w:t>
            </w:r>
          </w:p>
        </w:tc>
        <w:tc>
          <w:tcPr>
            <w:tcW w:w="12379" w:type="dxa"/>
            <w:gridSpan w:val="4"/>
            <w:shd w:val="clear" w:color="auto" w:fill="C9DAF8"/>
            <w:tcMar>
              <w:top w:w="100" w:type="dxa"/>
              <w:left w:w="100" w:type="dxa"/>
              <w:bottom w:w="100" w:type="dxa"/>
              <w:right w:w="100" w:type="dxa"/>
            </w:tcMar>
          </w:tcPr>
          <w:p w14:paraId="00000034" w14:textId="77777777" w:rsidR="00EA3037" w:rsidRPr="00E32F74" w:rsidRDefault="00000000">
            <w:pPr>
              <w:keepNext/>
              <w:keepLines/>
              <w:widowControl w:val="0"/>
              <w:pBdr>
                <w:top w:val="nil"/>
                <w:left w:val="nil"/>
                <w:bottom w:val="nil"/>
                <w:right w:val="nil"/>
                <w:between w:val="nil"/>
              </w:pBdr>
              <w:spacing w:after="60"/>
              <w:jc w:val="center"/>
              <w:rPr>
                <w:color w:val="000000"/>
              </w:rPr>
            </w:pPr>
            <w:r w:rsidRPr="00E32F74">
              <w:rPr>
                <w:color w:val="000000"/>
              </w:rPr>
              <w:t>Video spot animado</w:t>
            </w:r>
          </w:p>
        </w:tc>
      </w:tr>
      <w:tr w:rsidR="00EA3037" w:rsidRPr="00E32F74" w14:paraId="775E5919" w14:textId="77777777">
        <w:trPr>
          <w:trHeight w:val="460"/>
        </w:trPr>
        <w:tc>
          <w:tcPr>
            <w:tcW w:w="1033" w:type="dxa"/>
            <w:shd w:val="clear" w:color="auto" w:fill="C9DAF8"/>
            <w:tcMar>
              <w:top w:w="100" w:type="dxa"/>
              <w:left w:w="100" w:type="dxa"/>
              <w:bottom w:w="100" w:type="dxa"/>
              <w:right w:w="100" w:type="dxa"/>
            </w:tcMar>
          </w:tcPr>
          <w:p w14:paraId="00000038" w14:textId="77777777" w:rsidR="00EA3037" w:rsidRPr="00E32F74" w:rsidRDefault="00000000">
            <w:pPr>
              <w:widowControl w:val="0"/>
              <w:jc w:val="center"/>
              <w:rPr>
                <w:b/>
              </w:rPr>
            </w:pPr>
            <w:r w:rsidRPr="00E32F74">
              <w:rPr>
                <w:b/>
              </w:rPr>
              <w:t>NOTA</w:t>
            </w:r>
          </w:p>
        </w:tc>
        <w:tc>
          <w:tcPr>
            <w:tcW w:w="12379" w:type="dxa"/>
            <w:gridSpan w:val="4"/>
            <w:shd w:val="clear" w:color="auto" w:fill="C9DAF8"/>
            <w:tcMar>
              <w:top w:w="100" w:type="dxa"/>
              <w:left w:w="100" w:type="dxa"/>
              <w:bottom w:w="100" w:type="dxa"/>
              <w:right w:w="100" w:type="dxa"/>
            </w:tcMar>
          </w:tcPr>
          <w:p w14:paraId="00000039" w14:textId="77777777" w:rsidR="00EA3037" w:rsidRPr="00E32F74" w:rsidRDefault="00000000">
            <w:pPr>
              <w:widowControl w:val="0"/>
              <w:jc w:val="center"/>
              <w:rPr>
                <w:b/>
              </w:rPr>
            </w:pPr>
            <w:r w:rsidRPr="00E32F74">
              <w:rPr>
                <w:b/>
              </w:rPr>
              <w:t>La totalidad del texto locutado para el video no debe superar las 500 palabras aproximadamente</w:t>
            </w:r>
          </w:p>
        </w:tc>
      </w:tr>
      <w:tr w:rsidR="00EA3037" w:rsidRPr="00E32F74" w14:paraId="75026F80" w14:textId="77777777">
        <w:trPr>
          <w:trHeight w:val="420"/>
        </w:trPr>
        <w:tc>
          <w:tcPr>
            <w:tcW w:w="1033" w:type="dxa"/>
            <w:shd w:val="clear" w:color="auto" w:fill="auto"/>
            <w:tcMar>
              <w:top w:w="100" w:type="dxa"/>
              <w:left w:w="100" w:type="dxa"/>
              <w:bottom w:w="100" w:type="dxa"/>
              <w:right w:w="100" w:type="dxa"/>
            </w:tcMar>
          </w:tcPr>
          <w:p w14:paraId="0000003D" w14:textId="77777777" w:rsidR="00EA3037" w:rsidRPr="00E32F74" w:rsidRDefault="00000000">
            <w:pPr>
              <w:widowControl w:val="0"/>
              <w:rPr>
                <w:b/>
              </w:rPr>
            </w:pPr>
            <w:r w:rsidRPr="00E32F74">
              <w:rPr>
                <w:b/>
              </w:rPr>
              <w:t xml:space="preserve">Título </w:t>
            </w:r>
          </w:p>
        </w:tc>
        <w:tc>
          <w:tcPr>
            <w:tcW w:w="12379" w:type="dxa"/>
            <w:gridSpan w:val="4"/>
            <w:shd w:val="clear" w:color="auto" w:fill="auto"/>
            <w:tcMar>
              <w:top w:w="100" w:type="dxa"/>
              <w:left w:w="100" w:type="dxa"/>
              <w:bottom w:w="100" w:type="dxa"/>
              <w:right w:w="100" w:type="dxa"/>
            </w:tcMar>
          </w:tcPr>
          <w:p w14:paraId="0000003E" w14:textId="77777777" w:rsidR="00EA3037" w:rsidRPr="00E32F74" w:rsidRDefault="00000000">
            <w:pPr>
              <w:widowControl w:val="0"/>
              <w:rPr>
                <w:color w:val="999999"/>
              </w:rPr>
            </w:pPr>
            <w:sdt>
              <w:sdtPr>
                <w:tag w:val="goog_rdk_1"/>
                <w:id w:val="-216438556"/>
              </w:sdtPr>
              <w:sdtContent/>
            </w:sdt>
            <w:sdt>
              <w:sdtPr>
                <w:tag w:val="goog_rdk_2"/>
                <w:id w:val="1353994143"/>
              </w:sdtPr>
              <w:sdtContent/>
            </w:sdt>
            <w:r w:rsidRPr="00E32F74">
              <w:t>Sistemas láser escáner 3D</w:t>
            </w:r>
          </w:p>
        </w:tc>
      </w:tr>
      <w:tr w:rsidR="00EA3037" w:rsidRPr="00E32F74" w14:paraId="797C7C87" w14:textId="77777777">
        <w:tc>
          <w:tcPr>
            <w:tcW w:w="1033" w:type="dxa"/>
            <w:shd w:val="clear" w:color="auto" w:fill="auto"/>
            <w:tcMar>
              <w:top w:w="100" w:type="dxa"/>
              <w:left w:w="100" w:type="dxa"/>
              <w:bottom w:w="100" w:type="dxa"/>
              <w:right w:w="100" w:type="dxa"/>
            </w:tcMar>
          </w:tcPr>
          <w:p w14:paraId="00000042" w14:textId="77777777" w:rsidR="00EA3037" w:rsidRPr="00E32F74" w:rsidRDefault="00000000">
            <w:pPr>
              <w:widowControl w:val="0"/>
              <w:rPr>
                <w:b/>
              </w:rPr>
            </w:pPr>
            <w:r w:rsidRPr="00E32F74">
              <w:rPr>
                <w:b/>
              </w:rPr>
              <w:t>Escena</w:t>
            </w:r>
          </w:p>
        </w:tc>
        <w:tc>
          <w:tcPr>
            <w:tcW w:w="2926" w:type="dxa"/>
            <w:shd w:val="clear" w:color="auto" w:fill="auto"/>
            <w:tcMar>
              <w:top w:w="100" w:type="dxa"/>
              <w:left w:w="100" w:type="dxa"/>
              <w:bottom w:w="100" w:type="dxa"/>
              <w:right w:w="100" w:type="dxa"/>
            </w:tcMar>
          </w:tcPr>
          <w:p w14:paraId="00000043" w14:textId="77777777" w:rsidR="00EA3037" w:rsidRPr="00E32F74" w:rsidRDefault="00000000">
            <w:pPr>
              <w:widowControl w:val="0"/>
              <w:rPr>
                <w:b/>
              </w:rPr>
            </w:pPr>
            <w:r w:rsidRPr="00E32F74">
              <w:rPr>
                <w:b/>
              </w:rPr>
              <w:t>Imagen</w:t>
            </w:r>
          </w:p>
        </w:tc>
        <w:tc>
          <w:tcPr>
            <w:tcW w:w="1135" w:type="dxa"/>
            <w:shd w:val="clear" w:color="auto" w:fill="auto"/>
            <w:tcMar>
              <w:top w:w="100" w:type="dxa"/>
              <w:left w:w="100" w:type="dxa"/>
              <w:bottom w:w="100" w:type="dxa"/>
              <w:right w:w="100" w:type="dxa"/>
            </w:tcMar>
          </w:tcPr>
          <w:p w14:paraId="00000044" w14:textId="77777777" w:rsidR="00EA3037" w:rsidRPr="00E32F74" w:rsidRDefault="00000000">
            <w:pPr>
              <w:widowControl w:val="0"/>
              <w:rPr>
                <w:b/>
              </w:rPr>
            </w:pPr>
            <w:r w:rsidRPr="00E32F74">
              <w:rPr>
                <w:b/>
              </w:rPr>
              <w:t>Sonido</w:t>
            </w:r>
          </w:p>
        </w:tc>
        <w:tc>
          <w:tcPr>
            <w:tcW w:w="6234" w:type="dxa"/>
            <w:shd w:val="clear" w:color="auto" w:fill="auto"/>
            <w:tcMar>
              <w:top w:w="100" w:type="dxa"/>
              <w:left w:w="100" w:type="dxa"/>
              <w:bottom w:w="100" w:type="dxa"/>
              <w:right w:w="100" w:type="dxa"/>
            </w:tcMar>
          </w:tcPr>
          <w:p w14:paraId="00000045" w14:textId="77777777" w:rsidR="00EA3037" w:rsidRPr="00E32F74" w:rsidRDefault="00000000">
            <w:pPr>
              <w:widowControl w:val="0"/>
              <w:rPr>
                <w:b/>
              </w:rPr>
            </w:pPr>
            <w:r w:rsidRPr="00E32F74">
              <w:rPr>
                <w:b/>
              </w:rPr>
              <w:t>Narración (voz en off)</w:t>
            </w:r>
          </w:p>
        </w:tc>
        <w:tc>
          <w:tcPr>
            <w:tcW w:w="2084" w:type="dxa"/>
            <w:shd w:val="clear" w:color="auto" w:fill="auto"/>
            <w:tcMar>
              <w:top w:w="100" w:type="dxa"/>
              <w:left w:w="100" w:type="dxa"/>
              <w:bottom w:w="100" w:type="dxa"/>
              <w:right w:w="100" w:type="dxa"/>
            </w:tcMar>
          </w:tcPr>
          <w:p w14:paraId="00000046" w14:textId="77777777" w:rsidR="00EA3037" w:rsidRPr="00E32F74" w:rsidRDefault="00000000">
            <w:pPr>
              <w:widowControl w:val="0"/>
              <w:rPr>
                <w:b/>
              </w:rPr>
            </w:pPr>
            <w:r w:rsidRPr="00E32F74">
              <w:rPr>
                <w:b/>
              </w:rPr>
              <w:t>Texto</w:t>
            </w:r>
          </w:p>
        </w:tc>
      </w:tr>
      <w:tr w:rsidR="00EA3037" w:rsidRPr="00E32F74" w14:paraId="032E9C7E" w14:textId="77777777">
        <w:tc>
          <w:tcPr>
            <w:tcW w:w="1033" w:type="dxa"/>
            <w:shd w:val="clear" w:color="auto" w:fill="auto"/>
            <w:tcMar>
              <w:top w:w="100" w:type="dxa"/>
              <w:left w:w="100" w:type="dxa"/>
              <w:bottom w:w="100" w:type="dxa"/>
              <w:right w:w="100" w:type="dxa"/>
            </w:tcMar>
          </w:tcPr>
          <w:p w14:paraId="00000047" w14:textId="77777777" w:rsidR="00EA3037" w:rsidRPr="00E32F74" w:rsidRDefault="00000000">
            <w:pPr>
              <w:widowControl w:val="0"/>
              <w:rPr>
                <w:b/>
                <w:color w:val="999999"/>
              </w:rPr>
            </w:pPr>
            <w:bookmarkStart w:id="3" w:name="_heading=h.30j0zll" w:colFirst="0" w:colLast="0"/>
            <w:bookmarkEnd w:id="3"/>
            <w:r w:rsidRPr="00E32F74">
              <w:rPr>
                <w:b/>
                <w:color w:val="999999"/>
              </w:rPr>
              <w:t>1</w:t>
            </w:r>
          </w:p>
        </w:tc>
        <w:tc>
          <w:tcPr>
            <w:tcW w:w="2926" w:type="dxa"/>
            <w:shd w:val="clear" w:color="auto" w:fill="auto"/>
            <w:tcMar>
              <w:top w:w="100" w:type="dxa"/>
              <w:left w:w="100" w:type="dxa"/>
              <w:bottom w:w="100" w:type="dxa"/>
              <w:right w:w="100" w:type="dxa"/>
            </w:tcMar>
          </w:tcPr>
          <w:p w14:paraId="00000048" w14:textId="77777777" w:rsidR="00EA3037" w:rsidRPr="00E32F74" w:rsidRDefault="00000000">
            <w:pPr>
              <w:widowControl w:val="0"/>
              <w:rPr>
                <w:color w:val="999999"/>
              </w:rPr>
            </w:pPr>
            <w:r w:rsidRPr="00E32F74">
              <w:rPr>
                <w:color w:val="999999"/>
                <w:sz w:val="18"/>
                <w:szCs w:val="18"/>
              </w:rPr>
              <w:t xml:space="preserve">Producción: como sugerencia, por favor, crear una secuencia entre las imágenes que se presentan en cada una de las escenas. Utilizar efectos como </w:t>
            </w:r>
            <w:proofErr w:type="spellStart"/>
            <w:r w:rsidRPr="00E32F74">
              <w:rPr>
                <w:i/>
                <w:color w:val="999999"/>
                <w:sz w:val="18"/>
                <w:szCs w:val="18"/>
              </w:rPr>
              <w:t>fade</w:t>
            </w:r>
            <w:proofErr w:type="spellEnd"/>
            <w:r w:rsidRPr="00E32F74">
              <w:rPr>
                <w:i/>
                <w:color w:val="999999"/>
                <w:sz w:val="18"/>
                <w:szCs w:val="18"/>
              </w:rPr>
              <w:t xml:space="preserve"> in</w:t>
            </w:r>
            <w:r w:rsidRPr="00E32F74">
              <w:rPr>
                <w:color w:val="999999"/>
                <w:sz w:val="18"/>
                <w:szCs w:val="18"/>
              </w:rPr>
              <w:t xml:space="preserve"> y </w:t>
            </w:r>
            <w:proofErr w:type="spellStart"/>
            <w:r w:rsidRPr="00E32F74">
              <w:rPr>
                <w:i/>
                <w:color w:val="999999"/>
                <w:sz w:val="18"/>
                <w:szCs w:val="18"/>
              </w:rPr>
              <w:t>fade</w:t>
            </w:r>
            <w:proofErr w:type="spellEnd"/>
            <w:r w:rsidRPr="00E32F74">
              <w:rPr>
                <w:i/>
                <w:color w:val="999999"/>
                <w:sz w:val="18"/>
                <w:szCs w:val="18"/>
              </w:rPr>
              <w:t xml:space="preserve"> </w:t>
            </w:r>
            <w:proofErr w:type="spellStart"/>
            <w:r w:rsidRPr="00E32F74">
              <w:rPr>
                <w:i/>
                <w:color w:val="999999"/>
                <w:sz w:val="18"/>
                <w:szCs w:val="18"/>
              </w:rPr>
              <w:t>out</w:t>
            </w:r>
            <w:proofErr w:type="spellEnd"/>
            <w:r w:rsidRPr="00E32F74">
              <w:rPr>
                <w:color w:val="999999"/>
                <w:sz w:val="18"/>
                <w:szCs w:val="18"/>
              </w:rPr>
              <w:t xml:space="preserve"> entre cada paso de imagen o video para generar una adaptación amable entre ellos. Si se puede, crear acercamientos o barridos de las </w:t>
            </w:r>
            <w:r w:rsidRPr="00E32F74">
              <w:rPr>
                <w:color w:val="999999"/>
                <w:sz w:val="18"/>
                <w:szCs w:val="18"/>
              </w:rPr>
              <w:lastRenderedPageBreak/>
              <w:t>imágenes. Utilizar el texto en pantalla para que complemente la voz en off en el momento en que se escuche. Se acepta con agradecimiento el dinamismo y efecto que puedan generar basados en sus conocimientos. Gracias.</w:t>
            </w:r>
            <w:sdt>
              <w:sdtPr>
                <w:tag w:val="goog_rdk_3"/>
                <w:id w:val="1870948702"/>
              </w:sdtPr>
              <w:sdtContent>
                <w:commentRangeStart w:id="4"/>
              </w:sdtContent>
            </w:sdt>
          </w:p>
          <w:commentRangeEnd w:id="4"/>
          <w:p w14:paraId="00000049" w14:textId="77777777" w:rsidR="00EA3037" w:rsidRPr="00E32F74" w:rsidRDefault="00000000">
            <w:pPr>
              <w:widowControl w:val="0"/>
              <w:rPr>
                <w:color w:val="999999"/>
              </w:rPr>
            </w:pPr>
            <w:r w:rsidRPr="00E32F74">
              <w:commentReference w:id="4"/>
            </w:r>
            <w:r w:rsidRPr="00E32F74">
              <w:rPr>
                <w:noProof/>
              </w:rPr>
              <w:drawing>
                <wp:anchor distT="0" distB="0" distL="114300" distR="114300" simplePos="0" relativeHeight="251658240" behindDoc="0" locked="0" layoutInCell="1" hidden="0" allowOverlap="1" wp14:anchorId="5705945E" wp14:editId="0C19CCB8">
                  <wp:simplePos x="0" y="0"/>
                  <wp:positionH relativeFrom="column">
                    <wp:posOffset>-57108</wp:posOffset>
                  </wp:positionH>
                  <wp:positionV relativeFrom="paragraph">
                    <wp:posOffset>45303</wp:posOffset>
                  </wp:positionV>
                  <wp:extent cx="1628775" cy="1219200"/>
                  <wp:effectExtent l="0" t="0" r="0" b="0"/>
                  <wp:wrapSquare wrapText="bothSides" distT="0" distB="0" distL="114300" distR="114300"/>
                  <wp:docPr id="31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1"/>
                          <a:srcRect/>
                          <a:stretch>
                            <a:fillRect/>
                          </a:stretch>
                        </pic:blipFill>
                        <pic:spPr>
                          <a:xfrm>
                            <a:off x="0" y="0"/>
                            <a:ext cx="1628775" cy="1219200"/>
                          </a:xfrm>
                          <a:prstGeom prst="rect">
                            <a:avLst/>
                          </a:prstGeom>
                          <a:ln/>
                        </pic:spPr>
                      </pic:pic>
                    </a:graphicData>
                  </a:graphic>
                </wp:anchor>
              </w:drawing>
            </w:r>
          </w:p>
        </w:tc>
        <w:tc>
          <w:tcPr>
            <w:tcW w:w="1135" w:type="dxa"/>
            <w:shd w:val="clear" w:color="auto" w:fill="auto"/>
            <w:tcMar>
              <w:top w:w="100" w:type="dxa"/>
              <w:left w:w="100" w:type="dxa"/>
              <w:bottom w:w="100" w:type="dxa"/>
              <w:right w:w="100" w:type="dxa"/>
            </w:tcMar>
          </w:tcPr>
          <w:p w14:paraId="0000004A" w14:textId="77777777" w:rsidR="00EA3037" w:rsidRPr="00E32F74" w:rsidRDefault="00000000">
            <w:pPr>
              <w:widowControl w:val="0"/>
              <w:rPr>
                <w:color w:val="999999"/>
              </w:rPr>
            </w:pPr>
            <w:r w:rsidRPr="00E32F74">
              <w:rPr>
                <w:color w:val="999999"/>
              </w:rPr>
              <w:lastRenderedPageBreak/>
              <w:t>Colocar si habrá un sonido o música de fondo</w:t>
            </w:r>
          </w:p>
        </w:tc>
        <w:tc>
          <w:tcPr>
            <w:tcW w:w="6234" w:type="dxa"/>
            <w:shd w:val="clear" w:color="auto" w:fill="auto"/>
            <w:tcMar>
              <w:top w:w="100" w:type="dxa"/>
              <w:left w:w="100" w:type="dxa"/>
              <w:bottom w:w="100" w:type="dxa"/>
              <w:right w:w="100" w:type="dxa"/>
            </w:tcMar>
          </w:tcPr>
          <w:p w14:paraId="0000004B" w14:textId="77777777" w:rsidR="00EA3037" w:rsidRPr="00E32F74" w:rsidRDefault="00000000">
            <w:pPr>
              <w:widowControl w:val="0"/>
            </w:pPr>
            <w:r w:rsidRPr="00E32F74">
              <w:t>Los sistemas de medición por láser se han utilizado en diversas industrias durante muchos años, los primeros instrumentos para esto aparecieron en los años 80. El escaneo 3D se aplicó por primera vez en la industria de la arquitectura, la ingeniería y construcción en la década de 1990, con la llegada de los primeros sistemas integrados para escaneo 3D. Este fue el detonante para el desarrollo de esta industria como se conoce hoy.</w:t>
            </w:r>
          </w:p>
          <w:p w14:paraId="0000004C" w14:textId="77777777" w:rsidR="00EA3037" w:rsidRPr="00E32F74" w:rsidRDefault="00EA3037">
            <w:pPr>
              <w:widowControl w:val="0"/>
            </w:pPr>
          </w:p>
          <w:p w14:paraId="0000004D" w14:textId="77777777" w:rsidR="00EA3037" w:rsidRPr="00E32F74" w:rsidRDefault="00000000">
            <w:pPr>
              <w:widowControl w:val="0"/>
            </w:pPr>
            <w:r w:rsidRPr="00E32F74">
              <w:t xml:space="preserve">Los primeros usos de la tecnología fueron en las aplicaciones de plantas industriales para capturar las condiciones existentes, donde la escasa documentación disponible dificultaba las modificaciones y el mantenimiento de los equipos industriales. Sin embargo, la velocidad y la calidad han incrementado desde sus inicios y estos desarrollos han influido directamente en el avance de la tecnología de escaneo 3D en muchas áreas de la industria como la arquitectura, la salud e incluso el arte. </w:t>
            </w:r>
          </w:p>
        </w:tc>
        <w:tc>
          <w:tcPr>
            <w:tcW w:w="2084" w:type="dxa"/>
            <w:shd w:val="clear" w:color="auto" w:fill="auto"/>
            <w:tcMar>
              <w:top w:w="100" w:type="dxa"/>
              <w:left w:w="100" w:type="dxa"/>
              <w:bottom w:w="100" w:type="dxa"/>
              <w:right w:w="100" w:type="dxa"/>
            </w:tcMar>
          </w:tcPr>
          <w:p w14:paraId="0000004E" w14:textId="77777777" w:rsidR="00EA3037" w:rsidRPr="00E32F74" w:rsidRDefault="00000000">
            <w:pPr>
              <w:widowControl w:val="0"/>
            </w:pPr>
            <w:r w:rsidRPr="00E32F74">
              <w:lastRenderedPageBreak/>
              <w:t>Digitalización de objetos para rediseño y fabricación.</w:t>
            </w:r>
          </w:p>
          <w:p w14:paraId="0000004F" w14:textId="77777777" w:rsidR="00EA3037" w:rsidRPr="00E32F74" w:rsidRDefault="00EA3037">
            <w:pPr>
              <w:widowControl w:val="0"/>
            </w:pPr>
          </w:p>
          <w:p w14:paraId="00000050" w14:textId="77777777" w:rsidR="00EA3037" w:rsidRPr="00E32F74" w:rsidRDefault="00EA3037">
            <w:pPr>
              <w:widowControl w:val="0"/>
            </w:pPr>
          </w:p>
          <w:p w14:paraId="00000051" w14:textId="77777777" w:rsidR="00EA3037" w:rsidRPr="00E32F74" w:rsidRDefault="00EA3037">
            <w:pPr>
              <w:widowControl w:val="0"/>
            </w:pPr>
          </w:p>
          <w:p w14:paraId="00000052" w14:textId="77777777" w:rsidR="00EA3037" w:rsidRPr="00E32F74" w:rsidRDefault="00000000">
            <w:pPr>
              <w:widowControl w:val="0"/>
            </w:pPr>
            <w:r w:rsidRPr="00E32F74">
              <w:t xml:space="preserve">Maquinaria antigua </w:t>
            </w:r>
            <w:r w:rsidRPr="00E32F74">
              <w:lastRenderedPageBreak/>
              <w:t>sin documentación que requiere piezas de recambio.</w:t>
            </w:r>
          </w:p>
        </w:tc>
      </w:tr>
      <w:tr w:rsidR="00EA3037" w:rsidRPr="00E32F74" w14:paraId="49F8D8F3" w14:textId="77777777">
        <w:tc>
          <w:tcPr>
            <w:tcW w:w="1033" w:type="dxa"/>
            <w:shd w:val="clear" w:color="auto" w:fill="auto"/>
            <w:tcMar>
              <w:top w:w="100" w:type="dxa"/>
              <w:left w:w="100" w:type="dxa"/>
              <w:bottom w:w="100" w:type="dxa"/>
              <w:right w:w="100" w:type="dxa"/>
            </w:tcMar>
          </w:tcPr>
          <w:p w14:paraId="00000053" w14:textId="77777777" w:rsidR="00EA3037" w:rsidRPr="00E32F74" w:rsidRDefault="00000000">
            <w:pPr>
              <w:widowControl w:val="0"/>
              <w:rPr>
                <w:b/>
                <w:color w:val="999999"/>
              </w:rPr>
            </w:pPr>
            <w:r w:rsidRPr="00E32F74">
              <w:rPr>
                <w:b/>
                <w:color w:val="999999"/>
              </w:rPr>
              <w:lastRenderedPageBreak/>
              <w:t>2</w:t>
            </w:r>
          </w:p>
        </w:tc>
        <w:tc>
          <w:tcPr>
            <w:tcW w:w="2926" w:type="dxa"/>
            <w:shd w:val="clear" w:color="auto" w:fill="auto"/>
            <w:tcMar>
              <w:top w:w="100" w:type="dxa"/>
              <w:left w:w="100" w:type="dxa"/>
              <w:bottom w:w="100" w:type="dxa"/>
              <w:right w:w="100" w:type="dxa"/>
            </w:tcMar>
          </w:tcPr>
          <w:p w14:paraId="00000054" w14:textId="77777777" w:rsidR="00EA3037" w:rsidRPr="00E32F74" w:rsidRDefault="00000000">
            <w:pPr>
              <w:widowControl w:val="0"/>
              <w:rPr>
                <w:color w:val="999999"/>
              </w:rPr>
            </w:pPr>
            <w:sdt>
              <w:sdtPr>
                <w:tag w:val="goog_rdk_4"/>
                <w:id w:val="1550638958"/>
              </w:sdtPr>
              <w:sdtContent>
                <w:commentRangeStart w:id="5"/>
              </w:sdtContent>
            </w:sdt>
            <w:r w:rsidRPr="00E32F74">
              <w:rPr>
                <w:b/>
                <w:noProof/>
              </w:rPr>
              <w:drawing>
                <wp:inline distT="114300" distB="114300" distL="114300" distR="114300" wp14:anchorId="54CF57E7" wp14:editId="316C2770">
                  <wp:extent cx="1628775" cy="1092200"/>
                  <wp:effectExtent l="0" t="0" r="0" b="0"/>
                  <wp:docPr id="3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1628775" cy="1092200"/>
                          </a:xfrm>
                          <a:prstGeom prst="rect">
                            <a:avLst/>
                          </a:prstGeom>
                          <a:ln/>
                        </pic:spPr>
                      </pic:pic>
                    </a:graphicData>
                  </a:graphic>
                </wp:inline>
              </w:drawing>
            </w:r>
            <w:commentRangeEnd w:id="5"/>
            <w:r w:rsidRPr="00E32F74">
              <w:commentReference w:id="5"/>
            </w:r>
          </w:p>
        </w:tc>
        <w:tc>
          <w:tcPr>
            <w:tcW w:w="1135" w:type="dxa"/>
            <w:shd w:val="clear" w:color="auto" w:fill="auto"/>
            <w:tcMar>
              <w:top w:w="100" w:type="dxa"/>
              <w:left w:w="100" w:type="dxa"/>
              <w:bottom w:w="100" w:type="dxa"/>
              <w:right w:w="100" w:type="dxa"/>
            </w:tcMar>
          </w:tcPr>
          <w:p w14:paraId="00000055" w14:textId="77777777" w:rsidR="00EA3037" w:rsidRPr="00E32F74" w:rsidRDefault="00000000">
            <w:pPr>
              <w:widowControl w:val="0"/>
              <w:rPr>
                <w:color w:val="999999"/>
              </w:rPr>
            </w:pPr>
            <w:r w:rsidRPr="00E32F74">
              <w:rPr>
                <w:color w:val="999999"/>
              </w:rPr>
              <w:t>Colocar si habrá un sonido o música de fondo</w:t>
            </w:r>
          </w:p>
        </w:tc>
        <w:tc>
          <w:tcPr>
            <w:tcW w:w="6234" w:type="dxa"/>
            <w:shd w:val="clear" w:color="auto" w:fill="auto"/>
            <w:tcMar>
              <w:top w:w="100" w:type="dxa"/>
              <w:left w:w="100" w:type="dxa"/>
              <w:bottom w:w="100" w:type="dxa"/>
              <w:right w:w="100" w:type="dxa"/>
            </w:tcMar>
          </w:tcPr>
          <w:p w14:paraId="00000056" w14:textId="77777777" w:rsidR="00EA3037" w:rsidRPr="00E32F74" w:rsidRDefault="00000000">
            <w:pPr>
              <w:widowControl w:val="0"/>
            </w:pPr>
            <w:r w:rsidRPr="00E32F74">
              <w:t>La medición de formas en 3D juega un papel importante en muchas aplicaciones. Hoy en día se le da diversos usos, algunos que nadie imaginaba hace una década, como: la inspección metrológica, la digitalización de obras arquitectónicas, digitalización 3D desde imágenes, el TAC en la medicina, la medición de desgaste en partes de aeronaves y muchas más. Por su parte, el crecimiento exponencial del costo y tiempo de escaneo, abre a diario las puertas para su uso en otras industrias y sectores.</w:t>
            </w:r>
          </w:p>
        </w:tc>
        <w:tc>
          <w:tcPr>
            <w:tcW w:w="2084" w:type="dxa"/>
            <w:shd w:val="clear" w:color="auto" w:fill="auto"/>
            <w:tcMar>
              <w:top w:w="100" w:type="dxa"/>
              <w:left w:w="100" w:type="dxa"/>
              <w:bottom w:w="100" w:type="dxa"/>
              <w:right w:w="100" w:type="dxa"/>
            </w:tcMar>
          </w:tcPr>
          <w:p w14:paraId="00000057" w14:textId="77777777" w:rsidR="00EA3037" w:rsidRPr="00E32F74" w:rsidRDefault="00000000">
            <w:pPr>
              <w:widowControl w:val="0"/>
            </w:pPr>
            <w:proofErr w:type="spellStart"/>
            <w:r w:rsidRPr="00E32F74">
              <w:t>Post-procesamiento</w:t>
            </w:r>
            <w:proofErr w:type="spellEnd"/>
            <w:r w:rsidRPr="00E32F74">
              <w:t xml:space="preserve"> de nubes de punto crea objetos 3D.</w:t>
            </w:r>
          </w:p>
        </w:tc>
      </w:tr>
      <w:tr w:rsidR="00EA3037" w:rsidRPr="00E32F74" w14:paraId="5F348730" w14:textId="77777777">
        <w:tc>
          <w:tcPr>
            <w:tcW w:w="1033" w:type="dxa"/>
            <w:shd w:val="clear" w:color="auto" w:fill="auto"/>
            <w:tcMar>
              <w:top w:w="100" w:type="dxa"/>
              <w:left w:w="100" w:type="dxa"/>
              <w:bottom w:w="100" w:type="dxa"/>
              <w:right w:w="100" w:type="dxa"/>
            </w:tcMar>
          </w:tcPr>
          <w:p w14:paraId="00000058" w14:textId="77777777" w:rsidR="00EA3037" w:rsidRPr="00E32F74" w:rsidRDefault="00000000">
            <w:pPr>
              <w:widowControl w:val="0"/>
              <w:rPr>
                <w:b/>
                <w:color w:val="999999"/>
              </w:rPr>
            </w:pPr>
            <w:r w:rsidRPr="00E32F74">
              <w:rPr>
                <w:b/>
                <w:color w:val="999999"/>
              </w:rPr>
              <w:lastRenderedPageBreak/>
              <w:t>3</w:t>
            </w:r>
          </w:p>
        </w:tc>
        <w:tc>
          <w:tcPr>
            <w:tcW w:w="2926" w:type="dxa"/>
            <w:shd w:val="clear" w:color="auto" w:fill="auto"/>
            <w:tcMar>
              <w:top w:w="100" w:type="dxa"/>
              <w:left w:w="100" w:type="dxa"/>
              <w:bottom w:w="100" w:type="dxa"/>
              <w:right w:w="100" w:type="dxa"/>
            </w:tcMar>
          </w:tcPr>
          <w:p w14:paraId="00000059" w14:textId="77777777" w:rsidR="00EA3037" w:rsidRPr="00E32F74" w:rsidRDefault="00000000">
            <w:pPr>
              <w:widowControl w:val="0"/>
              <w:rPr>
                <w:color w:val="999999"/>
              </w:rPr>
            </w:pPr>
            <w:sdt>
              <w:sdtPr>
                <w:tag w:val="goog_rdk_5"/>
                <w:id w:val="-716275334"/>
              </w:sdtPr>
              <w:sdtContent>
                <w:commentRangeStart w:id="6"/>
              </w:sdtContent>
            </w:sdt>
            <w:r w:rsidRPr="00E32F74">
              <w:rPr>
                <w:b/>
                <w:noProof/>
              </w:rPr>
              <w:drawing>
                <wp:inline distT="114300" distB="114300" distL="114300" distR="114300" wp14:anchorId="1D31CA75" wp14:editId="1A30AB05">
                  <wp:extent cx="1628775" cy="1041400"/>
                  <wp:effectExtent l="0" t="0" r="0" b="0"/>
                  <wp:docPr id="3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1628775" cy="1041400"/>
                          </a:xfrm>
                          <a:prstGeom prst="rect">
                            <a:avLst/>
                          </a:prstGeom>
                          <a:ln/>
                        </pic:spPr>
                      </pic:pic>
                    </a:graphicData>
                  </a:graphic>
                </wp:inline>
              </w:drawing>
            </w:r>
            <w:commentRangeEnd w:id="6"/>
            <w:r w:rsidRPr="00E32F74">
              <w:commentReference w:id="6"/>
            </w:r>
          </w:p>
        </w:tc>
        <w:tc>
          <w:tcPr>
            <w:tcW w:w="1135" w:type="dxa"/>
            <w:shd w:val="clear" w:color="auto" w:fill="auto"/>
            <w:tcMar>
              <w:top w:w="100" w:type="dxa"/>
              <w:left w:w="100" w:type="dxa"/>
              <w:bottom w:w="100" w:type="dxa"/>
              <w:right w:w="100" w:type="dxa"/>
            </w:tcMar>
          </w:tcPr>
          <w:p w14:paraId="0000005A" w14:textId="77777777" w:rsidR="00EA3037" w:rsidRPr="00E32F74" w:rsidRDefault="00000000">
            <w:pPr>
              <w:widowControl w:val="0"/>
              <w:rPr>
                <w:color w:val="999999"/>
              </w:rPr>
            </w:pPr>
            <w:r w:rsidRPr="00E32F74">
              <w:rPr>
                <w:color w:val="999999"/>
              </w:rPr>
              <w:t>Colocar si habrá un sonido o música de fondo</w:t>
            </w:r>
          </w:p>
        </w:tc>
        <w:tc>
          <w:tcPr>
            <w:tcW w:w="6234" w:type="dxa"/>
            <w:shd w:val="clear" w:color="auto" w:fill="auto"/>
            <w:tcMar>
              <w:top w:w="100" w:type="dxa"/>
              <w:left w:w="100" w:type="dxa"/>
              <w:bottom w:w="100" w:type="dxa"/>
              <w:right w:w="100" w:type="dxa"/>
            </w:tcMar>
          </w:tcPr>
          <w:p w14:paraId="0000005B" w14:textId="77777777" w:rsidR="00EA3037" w:rsidRPr="00E32F74" w:rsidRDefault="00000000">
            <w:pPr>
              <w:spacing w:after="120"/>
              <w:jc w:val="both"/>
            </w:pPr>
            <w:r w:rsidRPr="00E32F74">
              <w:t xml:space="preserve">Un escáner láser 3D es una herramienta capaz de digitalizar la forma de un objeto, edificio, parte del cuerpo, etc. Para construir un modelo tridimensional de él, gracias a un </w:t>
            </w:r>
            <w:r w:rsidRPr="00E32F74">
              <w:rPr>
                <w:i/>
              </w:rPr>
              <w:t>software</w:t>
            </w:r>
            <w:r w:rsidRPr="00E32F74">
              <w:t xml:space="preserve"> de </w:t>
            </w:r>
            <w:proofErr w:type="spellStart"/>
            <w:r w:rsidRPr="00E32F74">
              <w:t>post-procesamiento</w:t>
            </w:r>
            <w:proofErr w:type="spellEnd"/>
            <w:r w:rsidRPr="00E32F74">
              <w:t xml:space="preserve">, con este es posible conocer la profundidad desde un punto al escáner. Es también una tecnología sin contacto y que captura digitalmente la forma utilizando una línea de luz láser, creando lo que se conoce como nube de puntos. </w:t>
            </w:r>
          </w:p>
          <w:p w14:paraId="0000005C" w14:textId="77777777" w:rsidR="00EA3037" w:rsidRPr="00E32F74" w:rsidRDefault="00000000">
            <w:pPr>
              <w:spacing w:after="120"/>
              <w:jc w:val="both"/>
            </w:pPr>
            <w:r w:rsidRPr="00E32F74">
              <w:t xml:space="preserve">Esta nube de puntos repartida en un plano de 3 dimensiones es la representación de cada una de las mediciones que hizo el láser con respecto a un punto, la cuales pueden ser miles por segundo.  Sin embargo, y si bien la nube de punto deja ver con claridad la figura 3D, se requiere un </w:t>
            </w:r>
            <w:r w:rsidRPr="00E32F74">
              <w:rPr>
                <w:i/>
              </w:rPr>
              <w:t>software</w:t>
            </w:r>
            <w:r w:rsidRPr="00E32F74">
              <w:t xml:space="preserve"> de </w:t>
            </w:r>
            <w:proofErr w:type="spellStart"/>
            <w:r w:rsidRPr="00E32F74">
              <w:t>post-procesamiento</w:t>
            </w:r>
            <w:proofErr w:type="spellEnd"/>
            <w:r w:rsidRPr="00E32F74">
              <w:t xml:space="preserve"> para organizar esta nube; convirtiéndola en un sólido que se puede parametrizar, ajustar medidas, materiales y otras características. </w:t>
            </w:r>
          </w:p>
          <w:p w14:paraId="0000005D" w14:textId="77777777" w:rsidR="00EA3037" w:rsidRPr="00E32F74" w:rsidRDefault="00EA3037">
            <w:pPr>
              <w:widowControl w:val="0"/>
            </w:pPr>
          </w:p>
        </w:tc>
        <w:tc>
          <w:tcPr>
            <w:tcW w:w="2084" w:type="dxa"/>
            <w:shd w:val="clear" w:color="auto" w:fill="auto"/>
            <w:tcMar>
              <w:top w:w="100" w:type="dxa"/>
              <w:left w:w="100" w:type="dxa"/>
              <w:bottom w:w="100" w:type="dxa"/>
              <w:right w:w="100" w:type="dxa"/>
            </w:tcMar>
          </w:tcPr>
          <w:p w14:paraId="0000005E" w14:textId="77777777" w:rsidR="00EA3037" w:rsidRPr="00E32F74" w:rsidRDefault="00000000">
            <w:pPr>
              <w:widowControl w:val="0"/>
            </w:pPr>
            <w:r w:rsidRPr="00E32F74">
              <w:t xml:space="preserve">Los procesos de restauración de la catedral de </w:t>
            </w:r>
            <w:proofErr w:type="spellStart"/>
            <w:r w:rsidRPr="00E32F74">
              <w:t>Notre</w:t>
            </w:r>
            <w:proofErr w:type="spellEnd"/>
            <w:r w:rsidRPr="00E32F74">
              <w:t xml:space="preserve"> Dame se llevan a cabo gracias a los modelos digitales que se tenían con escáner 3D. </w:t>
            </w:r>
          </w:p>
        </w:tc>
      </w:tr>
      <w:tr w:rsidR="00EA3037" w:rsidRPr="00E32F74" w14:paraId="6C47DA2D" w14:textId="77777777">
        <w:tc>
          <w:tcPr>
            <w:tcW w:w="1033" w:type="dxa"/>
            <w:shd w:val="clear" w:color="auto" w:fill="auto"/>
            <w:tcMar>
              <w:top w:w="100" w:type="dxa"/>
              <w:left w:w="100" w:type="dxa"/>
              <w:bottom w:w="100" w:type="dxa"/>
              <w:right w:w="100" w:type="dxa"/>
            </w:tcMar>
          </w:tcPr>
          <w:p w14:paraId="0000005F" w14:textId="77777777" w:rsidR="00EA3037" w:rsidRPr="00E32F74" w:rsidRDefault="00000000">
            <w:pPr>
              <w:widowControl w:val="0"/>
              <w:rPr>
                <w:b/>
                <w:color w:val="999999"/>
              </w:rPr>
            </w:pPr>
            <w:r w:rsidRPr="00E32F74">
              <w:rPr>
                <w:b/>
                <w:color w:val="999999"/>
              </w:rPr>
              <w:t>4</w:t>
            </w:r>
          </w:p>
        </w:tc>
        <w:tc>
          <w:tcPr>
            <w:tcW w:w="2926" w:type="dxa"/>
            <w:shd w:val="clear" w:color="auto" w:fill="auto"/>
            <w:tcMar>
              <w:top w:w="100" w:type="dxa"/>
              <w:left w:w="100" w:type="dxa"/>
              <w:bottom w:w="100" w:type="dxa"/>
              <w:right w:w="100" w:type="dxa"/>
            </w:tcMar>
          </w:tcPr>
          <w:p w14:paraId="00000060" w14:textId="77777777" w:rsidR="00EA3037" w:rsidRPr="00E32F74" w:rsidRDefault="00000000">
            <w:pPr>
              <w:widowControl w:val="0"/>
              <w:rPr>
                <w:color w:val="999999"/>
              </w:rPr>
            </w:pPr>
            <w:sdt>
              <w:sdtPr>
                <w:tag w:val="goog_rdk_6"/>
                <w:id w:val="-94019204"/>
              </w:sdtPr>
              <w:sdtContent>
                <w:commentRangeStart w:id="7"/>
              </w:sdtContent>
            </w:sdt>
            <w:r w:rsidRPr="00E32F74">
              <w:rPr>
                <w:b/>
                <w:noProof/>
              </w:rPr>
              <w:drawing>
                <wp:inline distT="114300" distB="114300" distL="114300" distR="114300" wp14:anchorId="581DA15A" wp14:editId="03C3DEED">
                  <wp:extent cx="1628775" cy="1104900"/>
                  <wp:effectExtent l="0" t="0" r="0" b="0"/>
                  <wp:docPr id="3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1628775" cy="1104900"/>
                          </a:xfrm>
                          <a:prstGeom prst="rect">
                            <a:avLst/>
                          </a:prstGeom>
                          <a:ln/>
                        </pic:spPr>
                      </pic:pic>
                    </a:graphicData>
                  </a:graphic>
                </wp:inline>
              </w:drawing>
            </w:r>
            <w:commentRangeEnd w:id="7"/>
            <w:r w:rsidRPr="00E32F74">
              <w:commentReference w:id="7"/>
            </w:r>
          </w:p>
        </w:tc>
        <w:tc>
          <w:tcPr>
            <w:tcW w:w="1135" w:type="dxa"/>
            <w:shd w:val="clear" w:color="auto" w:fill="auto"/>
            <w:tcMar>
              <w:top w:w="100" w:type="dxa"/>
              <w:left w:w="100" w:type="dxa"/>
              <w:bottom w:w="100" w:type="dxa"/>
              <w:right w:w="100" w:type="dxa"/>
            </w:tcMar>
          </w:tcPr>
          <w:p w14:paraId="00000061" w14:textId="77777777" w:rsidR="00EA3037" w:rsidRPr="00E32F74" w:rsidRDefault="00000000">
            <w:pPr>
              <w:widowControl w:val="0"/>
              <w:rPr>
                <w:color w:val="999999"/>
              </w:rPr>
            </w:pPr>
            <w:r w:rsidRPr="00E32F74">
              <w:rPr>
                <w:color w:val="999999"/>
              </w:rPr>
              <w:t>Colocar si habrá un sonido o música de fondo</w:t>
            </w:r>
          </w:p>
        </w:tc>
        <w:tc>
          <w:tcPr>
            <w:tcW w:w="6234" w:type="dxa"/>
            <w:shd w:val="clear" w:color="auto" w:fill="auto"/>
            <w:tcMar>
              <w:top w:w="100" w:type="dxa"/>
              <w:left w:w="100" w:type="dxa"/>
              <w:bottom w:w="100" w:type="dxa"/>
              <w:right w:w="100" w:type="dxa"/>
            </w:tcMar>
          </w:tcPr>
          <w:p w14:paraId="00000062" w14:textId="77777777" w:rsidR="00EA3037" w:rsidRPr="00E32F74" w:rsidRDefault="00000000">
            <w:pPr>
              <w:widowControl w:val="0"/>
              <w:rPr>
                <w:b/>
              </w:rPr>
            </w:pPr>
            <w:r w:rsidRPr="00E32F74">
              <w:t>Los sistemas de escaneo 3D actuales han permitido el desarrollo de nuevas tecnologías, como: la realidad virtual, los gemelos digitales, así como el desarrollo de videojuegos; permitiendo emular objetos y lugares en ambientes virtuales con un alto nivel de detalle con respecto a la realidad. Todo esto hace parte de la versatilidad de la tecnología y seguramente en un futuro próximo se tendrán aplicaciones representativas en otras áreas</w:t>
            </w:r>
            <w:r w:rsidRPr="00E32F74">
              <w:rPr>
                <w:b/>
              </w:rPr>
              <w:t xml:space="preserve">.  </w:t>
            </w:r>
          </w:p>
          <w:p w14:paraId="00000063" w14:textId="77777777" w:rsidR="00EA3037" w:rsidRPr="00E32F74" w:rsidRDefault="00EA3037">
            <w:pPr>
              <w:widowControl w:val="0"/>
              <w:rPr>
                <w:b/>
              </w:rPr>
            </w:pPr>
          </w:p>
          <w:p w14:paraId="00000064" w14:textId="77777777" w:rsidR="00EA3037" w:rsidRPr="00E32F74" w:rsidRDefault="00000000">
            <w:pPr>
              <w:widowControl w:val="0"/>
            </w:pPr>
            <w:r w:rsidRPr="00E32F74">
              <w:t>Por su parte, los gemelos digitales son la columna vertebral de la innovación del futuro, ya que ofrecen representaciones virtuales de productos, sistemas y ciudades del mundo real. ​</w:t>
            </w:r>
            <w:r w:rsidRPr="00E32F74">
              <w:lastRenderedPageBreak/>
              <w:t>Tienen un gran impacto en el desarrollo, la producción, las operaciones y el comportamiento de un producto, debido a que, se puede simular y probar mucho antes de que se construya un prototipo físico.</w:t>
            </w:r>
          </w:p>
          <w:p w14:paraId="00000065" w14:textId="77777777" w:rsidR="00EA3037" w:rsidRPr="00E32F74" w:rsidRDefault="00EA3037">
            <w:pPr>
              <w:widowControl w:val="0"/>
            </w:pPr>
          </w:p>
          <w:p w14:paraId="00000066" w14:textId="77777777" w:rsidR="00EA3037" w:rsidRPr="00E32F74" w:rsidRDefault="00EA3037">
            <w:pPr>
              <w:widowControl w:val="0"/>
            </w:pPr>
          </w:p>
        </w:tc>
        <w:tc>
          <w:tcPr>
            <w:tcW w:w="2084" w:type="dxa"/>
            <w:shd w:val="clear" w:color="auto" w:fill="auto"/>
            <w:tcMar>
              <w:top w:w="100" w:type="dxa"/>
              <w:left w:w="100" w:type="dxa"/>
              <w:bottom w:w="100" w:type="dxa"/>
              <w:right w:w="100" w:type="dxa"/>
            </w:tcMar>
          </w:tcPr>
          <w:p w14:paraId="00000067" w14:textId="77777777" w:rsidR="00EA3037" w:rsidRPr="00E32F74" w:rsidRDefault="00000000">
            <w:pPr>
              <w:widowControl w:val="0"/>
            </w:pPr>
            <w:r w:rsidRPr="00E32F74">
              <w:lastRenderedPageBreak/>
              <w:t xml:space="preserve">Realidad virtual </w:t>
            </w:r>
          </w:p>
          <w:p w14:paraId="00000068" w14:textId="77777777" w:rsidR="00EA3037" w:rsidRPr="00E32F74" w:rsidRDefault="00EA3037">
            <w:pPr>
              <w:widowControl w:val="0"/>
            </w:pPr>
          </w:p>
          <w:p w14:paraId="00000069" w14:textId="77777777" w:rsidR="00EA3037" w:rsidRPr="00E32F74" w:rsidRDefault="00000000">
            <w:pPr>
              <w:widowControl w:val="0"/>
            </w:pPr>
            <w:r w:rsidRPr="00E32F74">
              <w:t>Videojuegos</w:t>
            </w:r>
          </w:p>
          <w:p w14:paraId="0000006A" w14:textId="77777777" w:rsidR="00EA3037" w:rsidRPr="00E32F74" w:rsidRDefault="00EA3037">
            <w:pPr>
              <w:widowControl w:val="0"/>
            </w:pPr>
          </w:p>
          <w:p w14:paraId="0000006B" w14:textId="77777777" w:rsidR="00EA3037" w:rsidRPr="00E32F74" w:rsidRDefault="00000000">
            <w:pPr>
              <w:widowControl w:val="0"/>
            </w:pPr>
            <w:r w:rsidRPr="00E32F74">
              <w:t>Gemelos digitales</w:t>
            </w:r>
          </w:p>
          <w:p w14:paraId="0000006C" w14:textId="77777777" w:rsidR="00EA3037" w:rsidRPr="00E32F74" w:rsidRDefault="00EA3037">
            <w:pPr>
              <w:widowControl w:val="0"/>
            </w:pPr>
          </w:p>
          <w:p w14:paraId="0000006D" w14:textId="77777777" w:rsidR="00EA3037" w:rsidRPr="00E32F74" w:rsidRDefault="00EA3037">
            <w:pPr>
              <w:widowControl w:val="0"/>
            </w:pPr>
          </w:p>
        </w:tc>
      </w:tr>
      <w:tr w:rsidR="00EA3037" w:rsidRPr="00E32F74" w14:paraId="1B89D055" w14:textId="77777777">
        <w:trPr>
          <w:trHeight w:val="420"/>
        </w:trPr>
        <w:tc>
          <w:tcPr>
            <w:tcW w:w="1033" w:type="dxa"/>
            <w:shd w:val="clear" w:color="auto" w:fill="auto"/>
            <w:tcMar>
              <w:top w:w="100" w:type="dxa"/>
              <w:left w:w="100" w:type="dxa"/>
              <w:bottom w:w="100" w:type="dxa"/>
              <w:right w:w="100" w:type="dxa"/>
            </w:tcMar>
          </w:tcPr>
          <w:p w14:paraId="0000006E" w14:textId="77777777" w:rsidR="00EA3037" w:rsidRPr="00E32F74" w:rsidRDefault="00000000">
            <w:pPr>
              <w:widowControl w:val="0"/>
              <w:rPr>
                <w:b/>
              </w:rPr>
            </w:pPr>
            <w:r w:rsidRPr="00E32F74">
              <w:rPr>
                <w:b/>
              </w:rPr>
              <w:t>Nombre del archivo</w:t>
            </w:r>
          </w:p>
        </w:tc>
        <w:tc>
          <w:tcPr>
            <w:tcW w:w="12379" w:type="dxa"/>
            <w:gridSpan w:val="4"/>
            <w:shd w:val="clear" w:color="auto" w:fill="auto"/>
            <w:tcMar>
              <w:top w:w="100" w:type="dxa"/>
              <w:left w:w="100" w:type="dxa"/>
              <w:bottom w:w="100" w:type="dxa"/>
              <w:right w:w="100" w:type="dxa"/>
            </w:tcMar>
          </w:tcPr>
          <w:p w14:paraId="0000006F" w14:textId="77777777" w:rsidR="00EA3037" w:rsidRPr="00E32F74" w:rsidRDefault="00000000">
            <w:pPr>
              <w:widowControl w:val="0"/>
              <w:rPr>
                <w:b/>
              </w:rPr>
            </w:pPr>
            <w:r w:rsidRPr="00E32F74">
              <w:rPr>
                <w:b/>
              </w:rPr>
              <w:t>225223_ v1</w:t>
            </w:r>
          </w:p>
        </w:tc>
      </w:tr>
    </w:tbl>
    <w:p w14:paraId="00000073" w14:textId="77777777" w:rsidR="00EA3037" w:rsidRPr="00E32F74" w:rsidRDefault="00EA3037"/>
    <w:p w14:paraId="00000074" w14:textId="77777777" w:rsidR="00EA3037" w:rsidRPr="00E32F74" w:rsidRDefault="00EA3037">
      <w:pPr>
        <w:rPr>
          <w:i/>
        </w:rPr>
      </w:pPr>
    </w:p>
    <w:p w14:paraId="00000075" w14:textId="77777777" w:rsidR="00EA3037" w:rsidRPr="00E32F74" w:rsidRDefault="00000000">
      <w:pPr>
        <w:rPr>
          <w:b/>
        </w:rPr>
      </w:pPr>
      <w:r w:rsidRPr="00E32F74">
        <w:rPr>
          <w:b/>
        </w:rPr>
        <w:t>Desarrollo de contenido</w:t>
      </w:r>
    </w:p>
    <w:p w14:paraId="00000076" w14:textId="77777777" w:rsidR="00EA3037" w:rsidRPr="00E32F74" w:rsidRDefault="00EA3037"/>
    <w:p w14:paraId="00000077" w14:textId="77777777" w:rsidR="00EA3037" w:rsidRPr="00E32F74" w:rsidRDefault="00000000">
      <w:pPr>
        <w:spacing w:after="120" w:line="240" w:lineRule="auto"/>
        <w:rPr>
          <w:b/>
        </w:rPr>
      </w:pPr>
      <w:r w:rsidRPr="00E32F74">
        <w:rPr>
          <w:b/>
        </w:rPr>
        <w:t>1. Toma de datos con un láser escáner 3D</w:t>
      </w:r>
    </w:p>
    <w:p w14:paraId="00000078" w14:textId="77777777" w:rsidR="00EA3037" w:rsidRPr="00E32F74" w:rsidRDefault="00EA3037"/>
    <w:tbl>
      <w:tblPr>
        <w:tblStyle w:val="afff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110A1A95" w14:textId="77777777">
        <w:trPr>
          <w:trHeight w:val="444"/>
        </w:trPr>
        <w:tc>
          <w:tcPr>
            <w:tcW w:w="13422" w:type="dxa"/>
            <w:shd w:val="clear" w:color="auto" w:fill="8DB3E2"/>
          </w:tcPr>
          <w:p w14:paraId="00000079"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t>Cuadro de texto</w:t>
            </w:r>
          </w:p>
        </w:tc>
      </w:tr>
      <w:tr w:rsidR="00EA3037" w:rsidRPr="00E32F74" w14:paraId="0FDC5518" w14:textId="77777777">
        <w:tc>
          <w:tcPr>
            <w:tcW w:w="13422" w:type="dxa"/>
          </w:tcPr>
          <w:p w14:paraId="0000007A" w14:textId="77777777" w:rsidR="00EA3037" w:rsidRPr="00E32F74" w:rsidRDefault="00000000">
            <w:pPr>
              <w:jc w:val="both"/>
            </w:pPr>
            <w:r w:rsidRPr="00E32F74">
              <w:t xml:space="preserve">Los escáneres láser 3D se basan en la triangulación para capturar con precisión y convertir formas 3D en millones de puntos de datos. Más precisamente, funciona proyectando un punto o línea láser sobre un objeto y capturando su reflejo con un sensor. Dado que el sensor está ubicado a una distancia conocida de la fuente láser, se pueden realizar mediciones puntuales y precisas calculando el ángulo de reflexión de la luz láser. Al conocer la distancia desde el escáner hasta el objeto, el </w:t>
            </w:r>
            <w:r w:rsidRPr="00E32F74">
              <w:rPr>
                <w:i/>
              </w:rPr>
              <w:t>hardware</w:t>
            </w:r>
            <w:r w:rsidRPr="00E32F74">
              <w:t xml:space="preserve"> de escaneo puede mapear la superficie del objeto para desarrollar un modelo digital.</w:t>
            </w:r>
          </w:p>
          <w:p w14:paraId="0000007B" w14:textId="77777777" w:rsidR="00EA3037" w:rsidRPr="00E32F74" w:rsidRDefault="00EA3037">
            <w:pPr>
              <w:jc w:val="both"/>
            </w:pPr>
          </w:p>
          <w:p w14:paraId="2CD0A476" w14:textId="77777777" w:rsidR="006967F1" w:rsidRPr="00E32F74" w:rsidRDefault="00000000">
            <w:pPr>
              <w:jc w:val="both"/>
            </w:pPr>
            <w:r w:rsidRPr="00E32F74">
              <w:t xml:space="preserve">Este método se denomina triangulación porque el punto (o línea) del láser, el sensor y el emisor del láser forman un triángulo, como se muestra </w:t>
            </w:r>
            <w:sdt>
              <w:sdtPr>
                <w:tag w:val="goog_rdk_7"/>
                <w:id w:val="-1756049354"/>
              </w:sdtPr>
              <w:sdtContent/>
            </w:sdt>
            <w:sdt>
              <w:sdtPr>
                <w:tag w:val="goog_rdk_8"/>
                <w:id w:val="435798226"/>
              </w:sdtPr>
              <w:sdtContent/>
            </w:sdt>
            <w:r w:rsidRPr="00E32F74">
              <w:t xml:space="preserve">en la siguiente imagen. </w:t>
            </w:r>
          </w:p>
          <w:p w14:paraId="0000007D" w14:textId="77777777" w:rsidR="00EA3037" w:rsidRPr="00E32F74" w:rsidRDefault="00EA3037">
            <w:pPr>
              <w:jc w:val="both"/>
            </w:pPr>
          </w:p>
          <w:p w14:paraId="0000007E" w14:textId="77777777" w:rsidR="00EA3037" w:rsidRPr="00E32F74" w:rsidRDefault="00000000">
            <w:pPr>
              <w:jc w:val="both"/>
            </w:pPr>
            <w:sdt>
              <w:sdtPr>
                <w:tag w:val="goog_rdk_9"/>
                <w:id w:val="1805128333"/>
              </w:sdtPr>
              <w:sdtContent>
                <w:commentRangeStart w:id="8"/>
              </w:sdtContent>
            </w:sdt>
            <w:r w:rsidRPr="00E32F74">
              <w:rPr>
                <w:noProof/>
              </w:rPr>
              <w:drawing>
                <wp:inline distT="114300" distB="114300" distL="114300" distR="114300" wp14:anchorId="0C4BECCA" wp14:editId="57C7A7D2">
                  <wp:extent cx="2763171" cy="1578955"/>
                  <wp:effectExtent l="0" t="0" r="0" b="0"/>
                  <wp:docPr id="2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763171" cy="1578955"/>
                          </a:xfrm>
                          <a:prstGeom prst="rect">
                            <a:avLst/>
                          </a:prstGeom>
                          <a:ln/>
                        </pic:spPr>
                      </pic:pic>
                    </a:graphicData>
                  </a:graphic>
                </wp:inline>
              </w:drawing>
            </w:r>
            <w:commentRangeEnd w:id="8"/>
            <w:r w:rsidRPr="00E32F74">
              <w:commentReference w:id="8"/>
            </w:r>
          </w:p>
          <w:p w14:paraId="3FF9B7FD" w14:textId="77777777" w:rsidR="006967F1" w:rsidRPr="00E32F74" w:rsidRDefault="006967F1" w:rsidP="006967F1">
            <w:pPr>
              <w:jc w:val="both"/>
            </w:pPr>
            <w:r w:rsidRPr="00E32F74">
              <w:t>Hay muchos tipos diferentes de escáneres láser 3D en el mercado, se puede elegir entre escáneres 3D portátiles, de escritorio o profesionales. Hay que tener en cuenta que suelen trabajar en distancias cortas.</w:t>
            </w:r>
          </w:p>
          <w:p w14:paraId="0000007F" w14:textId="77777777" w:rsidR="00EA3037" w:rsidRPr="00E32F74" w:rsidRDefault="00EA3037"/>
        </w:tc>
      </w:tr>
    </w:tbl>
    <w:p w14:paraId="00000080" w14:textId="77777777" w:rsidR="00EA3037" w:rsidRPr="00E32F74" w:rsidRDefault="00EA3037"/>
    <w:tbl>
      <w:tblPr>
        <w:tblStyle w:val="afff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EA3037" w:rsidRPr="00E32F74" w14:paraId="12B93EF5" w14:textId="77777777">
        <w:trPr>
          <w:trHeight w:val="580"/>
        </w:trPr>
        <w:tc>
          <w:tcPr>
            <w:tcW w:w="1432" w:type="dxa"/>
            <w:shd w:val="clear" w:color="auto" w:fill="C9DAF8"/>
            <w:tcMar>
              <w:top w:w="100" w:type="dxa"/>
              <w:left w:w="100" w:type="dxa"/>
              <w:bottom w:w="100" w:type="dxa"/>
              <w:right w:w="100" w:type="dxa"/>
            </w:tcMar>
          </w:tcPr>
          <w:p w14:paraId="00000081" w14:textId="77777777" w:rsidR="00EA3037" w:rsidRPr="00E32F74" w:rsidRDefault="00000000">
            <w:pPr>
              <w:widowControl w:val="0"/>
              <w:pBdr>
                <w:top w:val="nil"/>
                <w:left w:val="nil"/>
                <w:bottom w:val="nil"/>
                <w:right w:val="nil"/>
                <w:between w:val="nil"/>
              </w:pBdr>
            </w:pPr>
            <w:r w:rsidRPr="00E32F74">
              <w:t>Tipo de recurso</w:t>
            </w:r>
          </w:p>
        </w:tc>
        <w:tc>
          <w:tcPr>
            <w:tcW w:w="11980" w:type="dxa"/>
            <w:shd w:val="clear" w:color="auto" w:fill="C9DAF8"/>
            <w:tcMar>
              <w:top w:w="100" w:type="dxa"/>
              <w:left w:w="100" w:type="dxa"/>
              <w:bottom w:w="100" w:type="dxa"/>
              <w:right w:w="100" w:type="dxa"/>
            </w:tcMar>
          </w:tcPr>
          <w:p w14:paraId="00000082" w14:textId="77777777" w:rsidR="00EA3037" w:rsidRPr="00E32F74" w:rsidRDefault="00000000">
            <w:pPr>
              <w:keepNext/>
              <w:keepLines/>
              <w:pBdr>
                <w:top w:val="nil"/>
                <w:left w:val="nil"/>
                <w:bottom w:val="nil"/>
                <w:right w:val="nil"/>
                <w:between w:val="nil"/>
              </w:pBdr>
              <w:spacing w:after="60" w:line="276" w:lineRule="auto"/>
              <w:jc w:val="center"/>
              <w:rPr>
                <w:color w:val="000000"/>
              </w:rPr>
            </w:pPr>
            <w:r w:rsidRPr="00E32F74">
              <w:rPr>
                <w:color w:val="000000"/>
              </w:rPr>
              <w:t>Cajón de texto de color</w:t>
            </w:r>
          </w:p>
        </w:tc>
      </w:tr>
      <w:tr w:rsidR="00EA3037" w:rsidRPr="00E32F74" w14:paraId="67B10130" w14:textId="77777777">
        <w:trPr>
          <w:trHeight w:val="420"/>
        </w:trPr>
        <w:tc>
          <w:tcPr>
            <w:tcW w:w="13412" w:type="dxa"/>
            <w:gridSpan w:val="2"/>
            <w:shd w:val="clear" w:color="auto" w:fill="auto"/>
            <w:tcMar>
              <w:top w:w="100" w:type="dxa"/>
              <w:left w:w="100" w:type="dxa"/>
              <w:bottom w:w="100" w:type="dxa"/>
              <w:right w:w="100" w:type="dxa"/>
            </w:tcMar>
          </w:tcPr>
          <w:p w14:paraId="00000083" w14:textId="77777777" w:rsidR="00EA3037" w:rsidRPr="00E32F74" w:rsidRDefault="00000000">
            <w:pPr>
              <w:widowControl w:val="0"/>
              <w:pBdr>
                <w:top w:val="nil"/>
                <w:left w:val="nil"/>
                <w:bottom w:val="nil"/>
                <w:right w:val="nil"/>
                <w:between w:val="nil"/>
              </w:pBdr>
              <w:rPr>
                <w:color w:val="B7B7B7"/>
              </w:rPr>
            </w:pPr>
            <w:r w:rsidRPr="00E32F74">
              <w:t xml:space="preserve">El </w:t>
            </w:r>
            <w:r w:rsidRPr="00E32F74">
              <w:rPr>
                <w:b/>
              </w:rPr>
              <w:t>escáner láser 3D</w:t>
            </w:r>
            <w:r w:rsidRPr="00E32F74">
              <w:t xml:space="preserve"> es una tecnología que </w:t>
            </w:r>
            <w:r w:rsidRPr="00E32F74">
              <w:rPr>
                <w:b/>
              </w:rPr>
              <w:t>captura digitalmente la forma de un objeto con una luz láser</w:t>
            </w:r>
            <w:r w:rsidRPr="00E32F74">
              <w:t>, creando lo que se conoce como nube de puntos. Un escáner 3D es un dispositivo que analiza un objeto o escena para recopilar datos sobre su forma y, en ocasiones, su color. Utilizando la información obtenida, se pueden construir modelos digitales tridimensionales para diversas aplicaciones. En resumen, se puede decir que funciona proyectando un punto láser sobre el objeto del que obtiene información. En un principio, su aplicación se limitaba al ámbito industrial. Hoy, gracias a sus avances e innovaciones, se utiliza en actividades como la arquitectura, la ingeniería, la arqueología y la recreación.</w:t>
            </w:r>
          </w:p>
        </w:tc>
      </w:tr>
    </w:tbl>
    <w:p w14:paraId="00000085" w14:textId="77777777" w:rsidR="00EA3037" w:rsidRPr="00E32F74" w:rsidRDefault="00EA3037"/>
    <w:tbl>
      <w:tblPr>
        <w:tblStyle w:val="afff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EA3037" w:rsidRPr="00E32F74" w14:paraId="0C877385" w14:textId="77777777">
        <w:trPr>
          <w:trHeight w:val="580"/>
        </w:trPr>
        <w:tc>
          <w:tcPr>
            <w:tcW w:w="1534" w:type="dxa"/>
            <w:shd w:val="clear" w:color="auto" w:fill="C9DAF8"/>
            <w:tcMar>
              <w:top w:w="100" w:type="dxa"/>
              <w:left w:w="100" w:type="dxa"/>
              <w:bottom w:w="100" w:type="dxa"/>
              <w:right w:w="100" w:type="dxa"/>
            </w:tcMar>
          </w:tcPr>
          <w:p w14:paraId="00000086" w14:textId="77777777" w:rsidR="00EA3037" w:rsidRPr="00E32F74" w:rsidRDefault="00000000">
            <w:pPr>
              <w:widowControl w:val="0"/>
              <w:jc w:val="center"/>
              <w:rPr>
                <w:b/>
              </w:rPr>
            </w:pPr>
            <w:r w:rsidRPr="00E32F74">
              <w:rPr>
                <w:b/>
              </w:rPr>
              <w:t>Tipo de recurso</w:t>
            </w:r>
          </w:p>
        </w:tc>
        <w:tc>
          <w:tcPr>
            <w:tcW w:w="11878" w:type="dxa"/>
            <w:shd w:val="clear" w:color="auto" w:fill="C9DAF8"/>
            <w:tcMar>
              <w:top w:w="100" w:type="dxa"/>
              <w:left w:w="100" w:type="dxa"/>
              <w:bottom w:w="100" w:type="dxa"/>
              <w:right w:w="100" w:type="dxa"/>
            </w:tcMar>
          </w:tcPr>
          <w:p w14:paraId="00000087" w14:textId="77777777" w:rsidR="00EA3037" w:rsidRPr="00E32F74" w:rsidRDefault="00000000">
            <w:pPr>
              <w:keepNext/>
              <w:keepLines/>
              <w:widowControl w:val="0"/>
              <w:pBdr>
                <w:top w:val="nil"/>
                <w:left w:val="nil"/>
                <w:bottom w:val="nil"/>
                <w:right w:val="nil"/>
                <w:between w:val="nil"/>
              </w:pBdr>
              <w:spacing w:after="60"/>
              <w:jc w:val="center"/>
              <w:rPr>
                <w:color w:val="000000"/>
              </w:rPr>
            </w:pPr>
            <w:r w:rsidRPr="00E32F74">
              <w:rPr>
                <w:color w:val="000000"/>
              </w:rPr>
              <w:t>Acordeón tipo 1</w:t>
            </w:r>
          </w:p>
        </w:tc>
      </w:tr>
      <w:tr w:rsidR="00EA3037" w:rsidRPr="00E32F74" w14:paraId="43676A11" w14:textId="77777777">
        <w:trPr>
          <w:trHeight w:val="420"/>
        </w:trPr>
        <w:tc>
          <w:tcPr>
            <w:tcW w:w="1534" w:type="dxa"/>
            <w:shd w:val="clear" w:color="auto" w:fill="auto"/>
            <w:tcMar>
              <w:top w:w="100" w:type="dxa"/>
              <w:left w:w="100" w:type="dxa"/>
              <w:bottom w:w="100" w:type="dxa"/>
              <w:right w:w="100" w:type="dxa"/>
            </w:tcMar>
          </w:tcPr>
          <w:p w14:paraId="00000088" w14:textId="77777777" w:rsidR="00EA3037" w:rsidRPr="00E32F74" w:rsidRDefault="00000000">
            <w:pPr>
              <w:widowControl w:val="0"/>
              <w:rPr>
                <w:b/>
              </w:rPr>
            </w:pPr>
            <w:r w:rsidRPr="00E32F74">
              <w:rPr>
                <w:b/>
              </w:rPr>
              <w:t>Introducción</w:t>
            </w:r>
          </w:p>
        </w:tc>
        <w:tc>
          <w:tcPr>
            <w:tcW w:w="11878" w:type="dxa"/>
            <w:shd w:val="clear" w:color="auto" w:fill="auto"/>
            <w:tcMar>
              <w:top w:w="100" w:type="dxa"/>
              <w:left w:w="100" w:type="dxa"/>
              <w:bottom w:w="100" w:type="dxa"/>
              <w:right w:w="100" w:type="dxa"/>
            </w:tcMar>
          </w:tcPr>
          <w:p w14:paraId="00000089" w14:textId="77777777" w:rsidR="00EA3037" w:rsidRPr="00E32F74" w:rsidRDefault="00000000">
            <w:pPr>
              <w:widowControl w:val="0"/>
            </w:pPr>
            <w:r w:rsidRPr="00E32F74">
              <w:t>A continuación, se muestran las características principales de un escáner 3D:</w:t>
            </w:r>
          </w:p>
          <w:p w14:paraId="0000008A" w14:textId="77777777" w:rsidR="00EA3037" w:rsidRPr="00E32F74" w:rsidRDefault="00EA3037">
            <w:pPr>
              <w:widowControl w:val="0"/>
              <w:rPr>
                <w:color w:val="999999"/>
              </w:rPr>
            </w:pPr>
          </w:p>
        </w:tc>
      </w:tr>
      <w:tr w:rsidR="00EA3037" w:rsidRPr="00E32F74" w14:paraId="3A7E9671" w14:textId="77777777">
        <w:trPr>
          <w:trHeight w:val="420"/>
        </w:trPr>
        <w:tc>
          <w:tcPr>
            <w:tcW w:w="13412" w:type="dxa"/>
            <w:gridSpan w:val="2"/>
            <w:shd w:val="clear" w:color="auto" w:fill="auto"/>
            <w:tcMar>
              <w:top w:w="100" w:type="dxa"/>
              <w:left w:w="100" w:type="dxa"/>
              <w:bottom w:w="100" w:type="dxa"/>
              <w:right w:w="100" w:type="dxa"/>
            </w:tcMar>
          </w:tcPr>
          <w:p w14:paraId="0000008B" w14:textId="77777777" w:rsidR="00EA3037" w:rsidRPr="00E32F74" w:rsidRDefault="00000000">
            <w:pPr>
              <w:widowControl w:val="0"/>
              <w:jc w:val="center"/>
            </w:pPr>
            <w:sdt>
              <w:sdtPr>
                <w:tag w:val="goog_rdk_10"/>
                <w:id w:val="-491247861"/>
              </w:sdtPr>
              <w:sdtContent>
                <w:commentRangeStart w:id="9"/>
              </w:sdtContent>
            </w:sdt>
            <w:commentRangeEnd w:id="9"/>
            <w:r w:rsidRPr="00E32F74">
              <w:commentReference w:id="9"/>
            </w:r>
            <w:r w:rsidRPr="00E32F74">
              <w:rPr>
                <w:noProof/>
              </w:rPr>
              <w:drawing>
                <wp:anchor distT="0" distB="0" distL="114300" distR="114300" simplePos="0" relativeHeight="251659264" behindDoc="0" locked="0" layoutInCell="1" hidden="0" allowOverlap="1" wp14:anchorId="217E0419" wp14:editId="7A7000A1">
                  <wp:simplePos x="0" y="0"/>
                  <wp:positionH relativeFrom="column">
                    <wp:posOffset>-56836</wp:posOffset>
                  </wp:positionH>
                  <wp:positionV relativeFrom="paragraph">
                    <wp:posOffset>620</wp:posOffset>
                  </wp:positionV>
                  <wp:extent cx="2185801" cy="1383612"/>
                  <wp:effectExtent l="0" t="0" r="0" b="0"/>
                  <wp:wrapSquare wrapText="bothSides" distT="0" distB="0" distL="114300" distR="114300"/>
                  <wp:docPr id="30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6"/>
                          <a:srcRect/>
                          <a:stretch>
                            <a:fillRect/>
                          </a:stretch>
                        </pic:blipFill>
                        <pic:spPr>
                          <a:xfrm>
                            <a:off x="0" y="0"/>
                            <a:ext cx="2185801" cy="1383612"/>
                          </a:xfrm>
                          <a:prstGeom prst="rect">
                            <a:avLst/>
                          </a:prstGeom>
                          <a:ln/>
                        </pic:spPr>
                      </pic:pic>
                    </a:graphicData>
                  </a:graphic>
                </wp:anchor>
              </w:drawing>
            </w:r>
          </w:p>
          <w:p w14:paraId="0000008C" w14:textId="15CAD37B" w:rsidR="00EA3037" w:rsidRPr="00E32F74" w:rsidRDefault="00000000">
            <w:pPr>
              <w:widowControl w:val="0"/>
              <w:rPr>
                <w:b/>
              </w:rPr>
            </w:pPr>
            <w:r w:rsidRPr="00E32F74">
              <w:rPr>
                <w:b/>
              </w:rPr>
              <w:t>Imagen 225223_ i</w:t>
            </w:r>
            <w:r w:rsidR="00A73886" w:rsidRPr="00E32F74">
              <w:rPr>
                <w:b/>
              </w:rPr>
              <w:t>2</w:t>
            </w:r>
          </w:p>
        </w:tc>
      </w:tr>
      <w:tr w:rsidR="00EA3037" w:rsidRPr="00E32F74" w14:paraId="255E5222" w14:textId="77777777">
        <w:trPr>
          <w:trHeight w:val="420"/>
        </w:trPr>
        <w:tc>
          <w:tcPr>
            <w:tcW w:w="13412" w:type="dxa"/>
            <w:gridSpan w:val="2"/>
            <w:shd w:val="clear" w:color="auto" w:fill="auto"/>
            <w:tcMar>
              <w:top w:w="100" w:type="dxa"/>
              <w:left w:w="100" w:type="dxa"/>
              <w:bottom w:w="100" w:type="dxa"/>
              <w:right w:w="100" w:type="dxa"/>
            </w:tcMar>
          </w:tcPr>
          <w:p w14:paraId="0000008E" w14:textId="77777777" w:rsidR="00EA3037" w:rsidRPr="00E32F74" w:rsidRDefault="00000000">
            <w:pPr>
              <w:rPr>
                <w:b/>
              </w:rPr>
            </w:pPr>
            <w:r w:rsidRPr="00E32F74">
              <w:rPr>
                <w:b/>
              </w:rPr>
              <w:t>Precisión</w:t>
            </w:r>
          </w:p>
          <w:p w14:paraId="0000008F" w14:textId="77777777" w:rsidR="00EA3037" w:rsidRPr="00E32F74" w:rsidRDefault="00EA3037">
            <w:pPr>
              <w:rPr>
                <w:b/>
              </w:rPr>
            </w:pPr>
          </w:p>
          <w:p w14:paraId="00000090" w14:textId="77777777" w:rsidR="00EA3037" w:rsidRPr="00E32F74" w:rsidRDefault="00000000">
            <w:r w:rsidRPr="00E32F74">
              <w:t>Los escáneres láser 3D cuentan con una gran precisión, gracias a la cantidad de mediciones por segundo que hace el dispositivo.</w:t>
            </w:r>
          </w:p>
        </w:tc>
      </w:tr>
      <w:tr w:rsidR="00EA3037" w:rsidRPr="00E32F74" w14:paraId="2E81971A" w14:textId="77777777">
        <w:trPr>
          <w:trHeight w:val="420"/>
        </w:trPr>
        <w:tc>
          <w:tcPr>
            <w:tcW w:w="13412" w:type="dxa"/>
            <w:gridSpan w:val="2"/>
            <w:shd w:val="clear" w:color="auto" w:fill="auto"/>
            <w:tcMar>
              <w:top w:w="100" w:type="dxa"/>
              <w:left w:w="100" w:type="dxa"/>
              <w:bottom w:w="100" w:type="dxa"/>
              <w:right w:w="100" w:type="dxa"/>
            </w:tcMar>
          </w:tcPr>
          <w:p w14:paraId="00000092" w14:textId="77777777" w:rsidR="00EA3037" w:rsidRPr="00E32F74" w:rsidRDefault="00000000">
            <w:pPr>
              <w:rPr>
                <w:b/>
              </w:rPr>
            </w:pPr>
            <w:r w:rsidRPr="00E32F74">
              <w:rPr>
                <w:b/>
              </w:rPr>
              <w:t>Visualización</w:t>
            </w:r>
          </w:p>
          <w:p w14:paraId="00000093" w14:textId="77777777" w:rsidR="00EA3037" w:rsidRPr="00E32F74" w:rsidRDefault="00EA3037">
            <w:pPr>
              <w:rPr>
                <w:b/>
              </w:rPr>
            </w:pPr>
          </w:p>
          <w:p w14:paraId="00000094" w14:textId="77777777" w:rsidR="00EA3037" w:rsidRPr="00E32F74" w:rsidRDefault="00000000">
            <w:r w:rsidRPr="00E32F74">
              <w:t>Permite visualizar en tiempo real la información que se está obteniendo.</w:t>
            </w:r>
          </w:p>
        </w:tc>
      </w:tr>
      <w:tr w:rsidR="00EA3037" w:rsidRPr="00E32F74" w14:paraId="3C8E957D" w14:textId="77777777">
        <w:trPr>
          <w:trHeight w:val="420"/>
        </w:trPr>
        <w:tc>
          <w:tcPr>
            <w:tcW w:w="13412" w:type="dxa"/>
            <w:gridSpan w:val="2"/>
            <w:shd w:val="clear" w:color="auto" w:fill="auto"/>
            <w:tcMar>
              <w:top w:w="100" w:type="dxa"/>
              <w:left w:w="100" w:type="dxa"/>
              <w:bottom w:w="100" w:type="dxa"/>
              <w:right w:w="100" w:type="dxa"/>
            </w:tcMar>
          </w:tcPr>
          <w:p w14:paraId="00000096" w14:textId="77777777" w:rsidR="00EA3037" w:rsidRPr="00E32F74" w:rsidRDefault="00000000">
            <w:r w:rsidRPr="00E32F74">
              <w:rPr>
                <w:b/>
              </w:rPr>
              <w:t>Velocidad</w:t>
            </w:r>
            <w:r w:rsidRPr="00E32F74">
              <w:t xml:space="preserve"> </w:t>
            </w:r>
          </w:p>
          <w:p w14:paraId="00000097" w14:textId="77777777" w:rsidR="00EA3037" w:rsidRPr="00E32F74" w:rsidRDefault="00EA3037"/>
          <w:p w14:paraId="00000098" w14:textId="77777777" w:rsidR="00EA3037" w:rsidRPr="00E32F74" w:rsidRDefault="00000000">
            <w:r w:rsidRPr="00E32F74">
              <w:t xml:space="preserve">Velocidad en el procesamiento de imágenes y nubes de puntos, el </w:t>
            </w:r>
            <w:r w:rsidRPr="00E32F74">
              <w:rPr>
                <w:i/>
              </w:rPr>
              <w:t xml:space="preserve">software </w:t>
            </w:r>
            <w:r w:rsidRPr="00E32F74">
              <w:t xml:space="preserve">captura la medición y la ubica en un plano tridimensional en tiempo real. </w:t>
            </w:r>
          </w:p>
        </w:tc>
      </w:tr>
      <w:tr w:rsidR="00EA3037" w:rsidRPr="00E32F74" w14:paraId="4509BC78" w14:textId="77777777">
        <w:trPr>
          <w:trHeight w:val="420"/>
        </w:trPr>
        <w:tc>
          <w:tcPr>
            <w:tcW w:w="13412" w:type="dxa"/>
            <w:gridSpan w:val="2"/>
            <w:shd w:val="clear" w:color="auto" w:fill="auto"/>
            <w:tcMar>
              <w:top w:w="100" w:type="dxa"/>
              <w:left w:w="100" w:type="dxa"/>
              <w:bottom w:w="100" w:type="dxa"/>
              <w:right w:w="100" w:type="dxa"/>
            </w:tcMar>
          </w:tcPr>
          <w:p w14:paraId="0000009A" w14:textId="77777777" w:rsidR="00EA3037" w:rsidRPr="00E32F74" w:rsidRDefault="00000000">
            <w:r w:rsidRPr="00E32F74">
              <w:rPr>
                <w:b/>
              </w:rPr>
              <w:t>Calidad y detalle máximo</w:t>
            </w:r>
            <w:r w:rsidRPr="00E32F74">
              <w:t xml:space="preserve"> </w:t>
            </w:r>
          </w:p>
          <w:p w14:paraId="0000009B" w14:textId="77777777" w:rsidR="00EA3037" w:rsidRPr="00E32F74" w:rsidRDefault="00EA3037"/>
          <w:p w14:paraId="0000009C" w14:textId="77777777" w:rsidR="00EA3037" w:rsidRPr="00E32F74" w:rsidRDefault="00000000">
            <w:r w:rsidRPr="00E32F74">
              <w:t>Se puede obtener una mayor cantidad de información, por lo que genera detalles específicos con una amplia precisión.</w:t>
            </w:r>
          </w:p>
        </w:tc>
      </w:tr>
      <w:tr w:rsidR="00EA3037" w:rsidRPr="00E32F74" w14:paraId="21901C31" w14:textId="77777777">
        <w:trPr>
          <w:trHeight w:val="420"/>
        </w:trPr>
        <w:tc>
          <w:tcPr>
            <w:tcW w:w="13412" w:type="dxa"/>
            <w:gridSpan w:val="2"/>
            <w:shd w:val="clear" w:color="auto" w:fill="auto"/>
            <w:tcMar>
              <w:top w:w="100" w:type="dxa"/>
              <w:left w:w="100" w:type="dxa"/>
              <w:bottom w:w="100" w:type="dxa"/>
              <w:right w:w="100" w:type="dxa"/>
            </w:tcMar>
          </w:tcPr>
          <w:p w14:paraId="0000009E" w14:textId="77777777" w:rsidR="00EA3037" w:rsidRPr="00E32F74" w:rsidRDefault="00000000">
            <w:r w:rsidRPr="00E32F74">
              <w:rPr>
                <w:b/>
              </w:rPr>
              <w:t>Alcance</w:t>
            </w:r>
            <w:r w:rsidRPr="00E32F74">
              <w:t xml:space="preserve"> </w:t>
            </w:r>
          </w:p>
          <w:p w14:paraId="0000009F" w14:textId="77777777" w:rsidR="00EA3037" w:rsidRPr="00E32F74" w:rsidRDefault="00EA3037"/>
          <w:p w14:paraId="000000A0" w14:textId="77777777" w:rsidR="00EA3037" w:rsidRPr="00E32F74" w:rsidRDefault="00000000">
            <w:r w:rsidRPr="00E32F74">
              <w:lastRenderedPageBreak/>
              <w:t>El alcance es bastante amplio, casi no requiere de andamios y demás estructuras para tomas altas.</w:t>
            </w:r>
          </w:p>
        </w:tc>
      </w:tr>
      <w:tr w:rsidR="00EA3037" w:rsidRPr="00E32F74" w14:paraId="30963A0D" w14:textId="77777777">
        <w:trPr>
          <w:trHeight w:val="420"/>
        </w:trPr>
        <w:tc>
          <w:tcPr>
            <w:tcW w:w="13412" w:type="dxa"/>
            <w:gridSpan w:val="2"/>
            <w:shd w:val="clear" w:color="auto" w:fill="auto"/>
            <w:tcMar>
              <w:top w:w="100" w:type="dxa"/>
              <w:left w:w="100" w:type="dxa"/>
              <w:bottom w:w="100" w:type="dxa"/>
              <w:right w:w="100" w:type="dxa"/>
            </w:tcMar>
          </w:tcPr>
          <w:p w14:paraId="000000A2" w14:textId="77777777" w:rsidR="00EA3037" w:rsidRPr="00E32F74" w:rsidRDefault="00000000">
            <w:pPr>
              <w:rPr>
                <w:b/>
              </w:rPr>
            </w:pPr>
            <w:r w:rsidRPr="00E32F74">
              <w:rPr>
                <w:b/>
              </w:rPr>
              <w:lastRenderedPageBreak/>
              <w:t>Versatilidad</w:t>
            </w:r>
          </w:p>
          <w:p w14:paraId="000000A3" w14:textId="77777777" w:rsidR="00EA3037" w:rsidRPr="00E32F74" w:rsidRDefault="00EA3037">
            <w:pPr>
              <w:rPr>
                <w:b/>
              </w:rPr>
            </w:pPr>
          </w:p>
          <w:p w14:paraId="000000A4" w14:textId="77777777" w:rsidR="00EA3037" w:rsidRPr="00E32F74" w:rsidRDefault="00000000">
            <w:r w:rsidRPr="00E32F74">
              <w:t>Se adapta a todo tipo de terreno o ambiente donde se escanea.</w:t>
            </w:r>
          </w:p>
        </w:tc>
      </w:tr>
      <w:tr w:rsidR="00EA3037" w:rsidRPr="00E32F74" w14:paraId="13D465E3" w14:textId="77777777">
        <w:trPr>
          <w:trHeight w:val="420"/>
        </w:trPr>
        <w:tc>
          <w:tcPr>
            <w:tcW w:w="13412" w:type="dxa"/>
            <w:gridSpan w:val="2"/>
            <w:shd w:val="clear" w:color="auto" w:fill="auto"/>
            <w:tcMar>
              <w:top w:w="100" w:type="dxa"/>
              <w:left w:w="100" w:type="dxa"/>
              <w:bottom w:w="100" w:type="dxa"/>
              <w:right w:w="100" w:type="dxa"/>
            </w:tcMar>
          </w:tcPr>
          <w:p w14:paraId="000000A6" w14:textId="77777777" w:rsidR="00EA3037" w:rsidRPr="00E32F74" w:rsidRDefault="00000000">
            <w:pPr>
              <w:rPr>
                <w:b/>
              </w:rPr>
            </w:pPr>
            <w:sdt>
              <w:sdtPr>
                <w:tag w:val="goog_rdk_11"/>
                <w:id w:val="477882230"/>
              </w:sdtPr>
              <w:sdtContent/>
            </w:sdt>
            <w:sdt>
              <w:sdtPr>
                <w:tag w:val="goog_rdk_12"/>
                <w:id w:val="61917607"/>
              </w:sdtPr>
              <w:sdtContent/>
            </w:sdt>
            <w:r w:rsidRPr="00E32F74">
              <w:rPr>
                <w:b/>
              </w:rPr>
              <w:t>Portabilidad</w:t>
            </w:r>
          </w:p>
          <w:p w14:paraId="000000A7" w14:textId="77777777" w:rsidR="00EA3037" w:rsidRPr="00E32F74" w:rsidRDefault="00EA3037">
            <w:pPr>
              <w:rPr>
                <w:b/>
              </w:rPr>
            </w:pPr>
          </w:p>
          <w:p w14:paraId="000000A8" w14:textId="77777777" w:rsidR="00EA3037" w:rsidRPr="00E32F74" w:rsidRDefault="00000000">
            <w:pPr>
              <w:numPr>
                <w:ilvl w:val="0"/>
                <w:numId w:val="7"/>
              </w:numPr>
            </w:pPr>
            <w:r w:rsidRPr="00E32F74">
              <w:t>Portabilidad: Son equipos con bajo peso y medianas dimensiones, lo que facilita su transporte hasta los objeto o sitios que se van a digitalizar</w:t>
            </w:r>
          </w:p>
          <w:p w14:paraId="000000A9" w14:textId="77777777" w:rsidR="00EA3037" w:rsidRPr="00E32F74" w:rsidRDefault="00000000">
            <w:pPr>
              <w:numPr>
                <w:ilvl w:val="0"/>
                <w:numId w:val="7"/>
              </w:numPr>
            </w:pPr>
            <w:r w:rsidRPr="00E32F74">
              <w:t xml:space="preserve">Flexibilidad:  No requiere mayor </w:t>
            </w:r>
            <w:proofErr w:type="spellStart"/>
            <w:r w:rsidRPr="00E32F74">
              <w:t>instalacion</w:t>
            </w:r>
            <w:proofErr w:type="spellEnd"/>
            <w:r w:rsidRPr="00E32F74">
              <w:t xml:space="preserve"> ni </w:t>
            </w:r>
            <w:proofErr w:type="spellStart"/>
            <w:r w:rsidRPr="00E32F74">
              <w:t>preparacion</w:t>
            </w:r>
            <w:proofErr w:type="spellEnd"/>
            <w:r w:rsidRPr="00E32F74">
              <w:t xml:space="preserve"> para iniciar el proceso, al ser portable no hay mayores restricciones en tamaño del objeto a escanear.</w:t>
            </w:r>
          </w:p>
        </w:tc>
      </w:tr>
      <w:tr w:rsidR="00EA3037" w:rsidRPr="00E32F74" w14:paraId="56557A79" w14:textId="77777777">
        <w:trPr>
          <w:trHeight w:val="420"/>
        </w:trPr>
        <w:tc>
          <w:tcPr>
            <w:tcW w:w="13412" w:type="dxa"/>
            <w:gridSpan w:val="2"/>
            <w:shd w:val="clear" w:color="auto" w:fill="auto"/>
            <w:tcMar>
              <w:top w:w="100" w:type="dxa"/>
              <w:left w:w="100" w:type="dxa"/>
              <w:bottom w:w="100" w:type="dxa"/>
              <w:right w:w="100" w:type="dxa"/>
            </w:tcMar>
          </w:tcPr>
          <w:p w14:paraId="000000AB" w14:textId="77777777" w:rsidR="00EA3037" w:rsidRPr="00E32F74" w:rsidRDefault="00000000">
            <w:pPr>
              <w:widowControl w:val="0"/>
            </w:pPr>
            <w:r w:rsidRPr="00E32F74">
              <w:rPr>
                <w:b/>
              </w:rPr>
              <w:t>Simplificación</w:t>
            </w:r>
            <w:r w:rsidRPr="00E32F74">
              <w:t xml:space="preserve"> </w:t>
            </w:r>
          </w:p>
          <w:p w14:paraId="000000AC" w14:textId="77777777" w:rsidR="00EA3037" w:rsidRPr="00E32F74" w:rsidRDefault="00EA3037">
            <w:pPr>
              <w:widowControl w:val="0"/>
            </w:pPr>
          </w:p>
          <w:p w14:paraId="000000AD" w14:textId="77777777" w:rsidR="00EA3037" w:rsidRPr="00E32F74" w:rsidRDefault="00000000">
            <w:pPr>
              <w:widowControl w:val="0"/>
            </w:pPr>
            <w:r w:rsidRPr="00E32F74">
              <w:t>Simplificación en la captura de datos en tiempo real.</w:t>
            </w:r>
          </w:p>
        </w:tc>
      </w:tr>
    </w:tbl>
    <w:p w14:paraId="000000AF" w14:textId="77777777" w:rsidR="00EA3037" w:rsidRPr="00E32F74" w:rsidRDefault="00EA3037"/>
    <w:tbl>
      <w:tblPr>
        <w:tblStyle w:val="aff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284858F6" w14:textId="77777777">
        <w:trPr>
          <w:trHeight w:val="444"/>
        </w:trPr>
        <w:tc>
          <w:tcPr>
            <w:tcW w:w="13422" w:type="dxa"/>
            <w:shd w:val="clear" w:color="auto" w:fill="8DB3E2"/>
          </w:tcPr>
          <w:p w14:paraId="000000B0"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t>Cuadro de texto</w:t>
            </w:r>
          </w:p>
        </w:tc>
      </w:tr>
      <w:tr w:rsidR="00EA3037" w:rsidRPr="00E32F74" w14:paraId="7A89A982" w14:textId="77777777">
        <w:tc>
          <w:tcPr>
            <w:tcW w:w="13422" w:type="dxa"/>
          </w:tcPr>
          <w:p w14:paraId="000000B1" w14:textId="77777777" w:rsidR="00EA3037" w:rsidRPr="00E32F74" w:rsidRDefault="00000000">
            <w:pPr>
              <w:spacing w:after="120"/>
            </w:pPr>
            <w:r w:rsidRPr="00E32F74">
              <w:t xml:space="preserve">Con el empleo del escáner está demostrado un aumento de la productividad y la mejora en los tiempos de implementación de nuevos productos o servicios. </w:t>
            </w:r>
          </w:p>
          <w:p w14:paraId="000000E1" w14:textId="77777777" w:rsidR="00EA3037" w:rsidRPr="00E32F74" w:rsidRDefault="00EA3037" w:rsidP="00394E38">
            <w:pPr>
              <w:ind w:left="720"/>
              <w:jc w:val="both"/>
            </w:pPr>
          </w:p>
        </w:tc>
      </w:tr>
    </w:tbl>
    <w:p w14:paraId="000000E2" w14:textId="08C01598" w:rsidR="00EA3037" w:rsidRPr="00E32F74" w:rsidRDefault="00EA3037"/>
    <w:p w14:paraId="12648544" w14:textId="77777777" w:rsidR="00394E38" w:rsidRPr="00E32F74" w:rsidRDefault="00394E38" w:rsidP="00394E38">
      <w:pPr>
        <w:spacing w:after="120"/>
        <w:rPr>
          <w:b/>
          <w:bCs/>
        </w:rPr>
      </w:pPr>
      <w:r w:rsidRPr="00E32F74">
        <w:rPr>
          <w:b/>
          <w:bCs/>
        </w:rPr>
        <w:t xml:space="preserve">¿Qué sectores usan el escaneo 3D? </w:t>
      </w:r>
    </w:p>
    <w:p w14:paraId="3FD1A76E" w14:textId="6910F496" w:rsidR="00394E38" w:rsidRPr="00E32F74" w:rsidRDefault="00394E38"/>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35"/>
        <w:gridCol w:w="6864"/>
        <w:gridCol w:w="5013"/>
      </w:tblGrid>
      <w:tr w:rsidR="00394E38" w:rsidRPr="00E32F74" w14:paraId="277759B8" w14:textId="77777777" w:rsidTr="00394E38">
        <w:trPr>
          <w:trHeight w:val="580"/>
        </w:trPr>
        <w:tc>
          <w:tcPr>
            <w:tcW w:w="572" w:type="pct"/>
            <w:shd w:val="clear" w:color="auto" w:fill="C9DAF8"/>
            <w:tcMar>
              <w:top w:w="100" w:type="dxa"/>
              <w:left w:w="100" w:type="dxa"/>
              <w:bottom w:w="100" w:type="dxa"/>
              <w:right w:w="100" w:type="dxa"/>
            </w:tcMar>
          </w:tcPr>
          <w:p w14:paraId="276589FF" w14:textId="77777777" w:rsidR="00394E38" w:rsidRPr="00E32F74" w:rsidRDefault="00394E38" w:rsidP="00575C77">
            <w:pPr>
              <w:widowControl w:val="0"/>
              <w:spacing w:line="240" w:lineRule="auto"/>
              <w:jc w:val="center"/>
              <w:rPr>
                <w:b/>
              </w:rPr>
            </w:pPr>
            <w:r w:rsidRPr="00E32F74">
              <w:rPr>
                <w:b/>
              </w:rPr>
              <w:lastRenderedPageBreak/>
              <w:t>Tipo de recurso</w:t>
            </w:r>
          </w:p>
        </w:tc>
        <w:tc>
          <w:tcPr>
            <w:tcW w:w="4428" w:type="pct"/>
            <w:gridSpan w:val="2"/>
            <w:shd w:val="clear" w:color="auto" w:fill="C9DAF8"/>
            <w:tcMar>
              <w:top w:w="100" w:type="dxa"/>
              <w:left w:w="100" w:type="dxa"/>
              <w:bottom w:w="100" w:type="dxa"/>
              <w:right w:w="100" w:type="dxa"/>
            </w:tcMar>
          </w:tcPr>
          <w:p w14:paraId="7D6BB122" w14:textId="77777777" w:rsidR="00394E38" w:rsidRPr="00E32F74" w:rsidRDefault="00394E38" w:rsidP="00575C77">
            <w:pPr>
              <w:pStyle w:val="Ttulo"/>
              <w:widowControl w:val="0"/>
              <w:spacing w:line="240" w:lineRule="auto"/>
              <w:jc w:val="center"/>
              <w:rPr>
                <w:sz w:val="22"/>
                <w:szCs w:val="22"/>
              </w:rPr>
            </w:pPr>
            <w:r w:rsidRPr="00E32F74">
              <w:rPr>
                <w:sz w:val="22"/>
                <w:szCs w:val="22"/>
              </w:rPr>
              <w:t xml:space="preserve">Slider </w:t>
            </w:r>
            <w:commentRangeStart w:id="10"/>
            <w:r w:rsidRPr="00E32F74">
              <w:rPr>
                <w:sz w:val="22"/>
                <w:szCs w:val="22"/>
              </w:rPr>
              <w:t>pasos</w:t>
            </w:r>
            <w:commentRangeEnd w:id="10"/>
            <w:r w:rsidR="00554B61" w:rsidRPr="00E32F74">
              <w:rPr>
                <w:rStyle w:val="Refdecomentario"/>
              </w:rPr>
              <w:commentReference w:id="10"/>
            </w:r>
            <w:r w:rsidRPr="00E32F74">
              <w:rPr>
                <w:sz w:val="22"/>
                <w:szCs w:val="22"/>
              </w:rPr>
              <w:t xml:space="preserve"> </w:t>
            </w:r>
          </w:p>
        </w:tc>
      </w:tr>
      <w:tr w:rsidR="00394E38" w:rsidRPr="00E32F74" w14:paraId="2410113B" w14:textId="77777777" w:rsidTr="00394E38">
        <w:trPr>
          <w:trHeight w:val="420"/>
        </w:trPr>
        <w:tc>
          <w:tcPr>
            <w:tcW w:w="572" w:type="pct"/>
            <w:shd w:val="clear" w:color="auto" w:fill="auto"/>
            <w:tcMar>
              <w:top w:w="100" w:type="dxa"/>
              <w:left w:w="100" w:type="dxa"/>
              <w:bottom w:w="100" w:type="dxa"/>
              <w:right w:w="100" w:type="dxa"/>
            </w:tcMar>
          </w:tcPr>
          <w:p w14:paraId="28B99EC5" w14:textId="77777777" w:rsidR="00394E38" w:rsidRPr="00E32F74" w:rsidRDefault="00394E38" w:rsidP="00575C77">
            <w:pPr>
              <w:widowControl w:val="0"/>
              <w:spacing w:line="240" w:lineRule="auto"/>
              <w:rPr>
                <w:b/>
              </w:rPr>
            </w:pPr>
            <w:r w:rsidRPr="00E32F74">
              <w:rPr>
                <w:b/>
              </w:rPr>
              <w:t>Introducción</w:t>
            </w:r>
          </w:p>
        </w:tc>
        <w:tc>
          <w:tcPr>
            <w:tcW w:w="4428" w:type="pct"/>
            <w:gridSpan w:val="2"/>
            <w:shd w:val="clear" w:color="auto" w:fill="auto"/>
            <w:tcMar>
              <w:top w:w="100" w:type="dxa"/>
              <w:left w:w="100" w:type="dxa"/>
              <w:bottom w:w="100" w:type="dxa"/>
              <w:right w:w="100" w:type="dxa"/>
            </w:tcMar>
          </w:tcPr>
          <w:p w14:paraId="740CA482" w14:textId="09F4C4CB" w:rsidR="00394E38" w:rsidRPr="00E32F74" w:rsidRDefault="00394E38" w:rsidP="00394E38">
            <w:pPr>
              <w:spacing w:after="120"/>
            </w:pPr>
            <w:r w:rsidRPr="00E32F74">
              <w:t>Las aplicaciones del escáner láser 3D son muy variadas, se utilizan principalmente en:</w:t>
            </w:r>
          </w:p>
        </w:tc>
      </w:tr>
      <w:tr w:rsidR="00EF6118" w:rsidRPr="00E32F74" w14:paraId="3CC9D7EB" w14:textId="77777777" w:rsidTr="00394E38">
        <w:trPr>
          <w:trHeight w:val="420"/>
        </w:trPr>
        <w:tc>
          <w:tcPr>
            <w:tcW w:w="572" w:type="pct"/>
            <w:shd w:val="clear" w:color="auto" w:fill="auto"/>
            <w:tcMar>
              <w:top w:w="100" w:type="dxa"/>
              <w:left w:w="100" w:type="dxa"/>
              <w:bottom w:w="100" w:type="dxa"/>
              <w:right w:w="100" w:type="dxa"/>
            </w:tcMar>
          </w:tcPr>
          <w:p w14:paraId="1771BD9B" w14:textId="77777777" w:rsidR="00394E38" w:rsidRPr="00E32F74" w:rsidRDefault="00394E38" w:rsidP="00575C77">
            <w:pPr>
              <w:widowControl w:val="0"/>
              <w:spacing w:line="240" w:lineRule="auto"/>
              <w:rPr>
                <w:b/>
              </w:rPr>
            </w:pPr>
            <w:proofErr w:type="spellStart"/>
            <w:r w:rsidRPr="00E32F74">
              <w:rPr>
                <w:b/>
              </w:rPr>
              <w:t>Slide</w:t>
            </w:r>
            <w:proofErr w:type="spellEnd"/>
            <w:r w:rsidRPr="00E32F74">
              <w:rPr>
                <w:b/>
              </w:rPr>
              <w:t xml:space="preserve"> 1</w:t>
            </w:r>
          </w:p>
        </w:tc>
        <w:tc>
          <w:tcPr>
            <w:tcW w:w="2559" w:type="pct"/>
            <w:shd w:val="clear" w:color="auto" w:fill="auto"/>
            <w:tcMar>
              <w:top w:w="100" w:type="dxa"/>
              <w:left w:w="100" w:type="dxa"/>
              <w:bottom w:w="100" w:type="dxa"/>
              <w:right w:w="100" w:type="dxa"/>
            </w:tcMar>
          </w:tcPr>
          <w:p w14:paraId="5A26F376" w14:textId="77777777" w:rsidR="00394E38" w:rsidRPr="00E32F74" w:rsidRDefault="00394E38" w:rsidP="00394E38">
            <w:pPr>
              <w:spacing w:after="120"/>
            </w:pPr>
            <w:r w:rsidRPr="00E32F74">
              <w:rPr>
                <w:b/>
              </w:rPr>
              <w:t>Patrimonio arquitectónico</w:t>
            </w:r>
            <w:r w:rsidRPr="00E32F74">
              <w:t xml:space="preserve"> </w:t>
            </w:r>
          </w:p>
          <w:p w14:paraId="0183AD7E" w14:textId="5D481B78" w:rsidR="00394E38" w:rsidRPr="00E32F74" w:rsidRDefault="00394E38" w:rsidP="00394E38">
            <w:pPr>
              <w:spacing w:after="120"/>
            </w:pPr>
            <w:r w:rsidRPr="00E32F74">
              <w:t xml:space="preserve">Para las labores de conservación y divulgación del patrimonio arquitectónico. Un claro ejemplo de las ventajas de la tecnología es el papel clave que jugó el escaneo 3D en la reconstrucción de la catedral de </w:t>
            </w:r>
            <w:proofErr w:type="spellStart"/>
            <w:r w:rsidRPr="00E32F74">
              <w:t>Notre</w:t>
            </w:r>
            <w:proofErr w:type="spellEnd"/>
            <w:r w:rsidRPr="00E32F74">
              <w:t xml:space="preserve"> Dame, en donde se usaron modelos 3D hechos con anterioridad para videojuegos y otras aplicaciones.</w:t>
            </w:r>
          </w:p>
        </w:tc>
        <w:tc>
          <w:tcPr>
            <w:tcW w:w="1870" w:type="pct"/>
            <w:shd w:val="clear" w:color="auto" w:fill="auto"/>
            <w:tcMar>
              <w:top w:w="100" w:type="dxa"/>
              <w:left w:w="100" w:type="dxa"/>
              <w:bottom w:w="100" w:type="dxa"/>
              <w:right w:w="100" w:type="dxa"/>
            </w:tcMar>
          </w:tcPr>
          <w:p w14:paraId="1EC6AA91" w14:textId="4F63896C" w:rsidR="00394E38" w:rsidRPr="00E32F74" w:rsidRDefault="00554B61" w:rsidP="00575C77">
            <w:pPr>
              <w:widowControl w:val="0"/>
              <w:spacing w:line="240" w:lineRule="auto"/>
            </w:pPr>
            <w:r w:rsidRPr="00E32F74">
              <w:rPr>
                <w:noProof/>
              </w:rPr>
              <w:drawing>
                <wp:inline distT="0" distB="0" distL="0" distR="0" wp14:anchorId="2F6A7882" wp14:editId="51501941">
                  <wp:extent cx="2493818" cy="1660976"/>
                  <wp:effectExtent l="0" t="0" r="1905" b="0"/>
                  <wp:docPr id="7" name="Imagen 7" descr="Catedral de Notre Dame en Ile de la Cite en el corazón de París, Fr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edral de Notre Dame en Ile de la Cite en el corazón de París, Franc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0379" cy="1672006"/>
                          </a:xfrm>
                          <a:prstGeom prst="rect">
                            <a:avLst/>
                          </a:prstGeom>
                          <a:noFill/>
                          <a:ln>
                            <a:noFill/>
                          </a:ln>
                        </pic:spPr>
                      </pic:pic>
                    </a:graphicData>
                  </a:graphic>
                </wp:inline>
              </w:drawing>
            </w:r>
          </w:p>
          <w:p w14:paraId="3E256CC0" w14:textId="123DD6E9" w:rsidR="00394E38" w:rsidRPr="00E32F74" w:rsidRDefault="00394E38" w:rsidP="00575C77">
            <w:pPr>
              <w:widowControl w:val="0"/>
              <w:spacing w:line="240" w:lineRule="auto"/>
              <w:rPr>
                <w:color w:val="666666"/>
              </w:rPr>
            </w:pPr>
            <w:r w:rsidRPr="00E32F74">
              <w:rPr>
                <w:b/>
              </w:rPr>
              <w:t xml:space="preserve">Imagen: </w:t>
            </w:r>
            <w:r w:rsidR="00A73886" w:rsidRPr="00E32F74">
              <w:rPr>
                <w:color w:val="666666"/>
              </w:rPr>
              <w:t>225223_ i3</w:t>
            </w:r>
          </w:p>
        </w:tc>
      </w:tr>
      <w:tr w:rsidR="00EF6118" w:rsidRPr="00E32F74" w14:paraId="3DC2B090" w14:textId="77777777" w:rsidTr="00394E38">
        <w:trPr>
          <w:trHeight w:val="420"/>
        </w:trPr>
        <w:tc>
          <w:tcPr>
            <w:tcW w:w="572" w:type="pct"/>
            <w:shd w:val="clear" w:color="auto" w:fill="auto"/>
            <w:tcMar>
              <w:top w:w="100" w:type="dxa"/>
              <w:left w:w="100" w:type="dxa"/>
              <w:bottom w:w="100" w:type="dxa"/>
              <w:right w:w="100" w:type="dxa"/>
            </w:tcMar>
          </w:tcPr>
          <w:p w14:paraId="266D27DE" w14:textId="77777777" w:rsidR="00394E38" w:rsidRPr="00E32F74" w:rsidRDefault="00394E38" w:rsidP="00575C77">
            <w:pPr>
              <w:widowControl w:val="0"/>
              <w:spacing w:line="240" w:lineRule="auto"/>
              <w:rPr>
                <w:b/>
              </w:rPr>
            </w:pPr>
            <w:proofErr w:type="spellStart"/>
            <w:r w:rsidRPr="00E32F74">
              <w:rPr>
                <w:b/>
              </w:rPr>
              <w:t>Slide</w:t>
            </w:r>
            <w:proofErr w:type="spellEnd"/>
            <w:r w:rsidRPr="00E32F74">
              <w:rPr>
                <w:b/>
              </w:rPr>
              <w:t xml:space="preserve"> 2</w:t>
            </w:r>
          </w:p>
        </w:tc>
        <w:tc>
          <w:tcPr>
            <w:tcW w:w="2559" w:type="pct"/>
            <w:shd w:val="clear" w:color="auto" w:fill="auto"/>
            <w:tcMar>
              <w:top w:w="100" w:type="dxa"/>
              <w:left w:w="100" w:type="dxa"/>
              <w:bottom w:w="100" w:type="dxa"/>
              <w:right w:w="100" w:type="dxa"/>
            </w:tcMar>
          </w:tcPr>
          <w:p w14:paraId="3E17807C" w14:textId="77777777" w:rsidR="00394E38" w:rsidRPr="00E32F74" w:rsidRDefault="00394E38" w:rsidP="00394E38">
            <w:pPr>
              <w:spacing w:after="120"/>
            </w:pPr>
            <w:r w:rsidRPr="00E32F74">
              <w:rPr>
                <w:b/>
              </w:rPr>
              <w:t>Arquitectura</w:t>
            </w:r>
            <w:r w:rsidRPr="00E32F74">
              <w:t xml:space="preserve"> </w:t>
            </w:r>
          </w:p>
          <w:p w14:paraId="449F2CCA" w14:textId="252D7E04" w:rsidR="00394E38" w:rsidRPr="00E32F74" w:rsidRDefault="00394E38" w:rsidP="00394E38">
            <w:pPr>
              <w:spacing w:after="120"/>
            </w:pPr>
            <w:r w:rsidRPr="00E32F74">
              <w:t xml:space="preserve">Mediciones, visitas virtuales, control de construcción y diseño en edificios existentes. El uso del </w:t>
            </w:r>
            <w:r w:rsidRPr="00E32F74">
              <w:rPr>
                <w:i/>
              </w:rPr>
              <w:t>software</w:t>
            </w:r>
            <w:r w:rsidRPr="00E32F74">
              <w:t xml:space="preserve"> en la arquitectura ha cobrado gran relevancia, ya que permite evaluar las condiciones de construcciones antiguas, para procesos de remodelación o reforzamiento, visitas 3D, entre otras. </w:t>
            </w:r>
          </w:p>
        </w:tc>
        <w:tc>
          <w:tcPr>
            <w:tcW w:w="1870" w:type="pct"/>
            <w:shd w:val="clear" w:color="auto" w:fill="auto"/>
            <w:tcMar>
              <w:top w:w="100" w:type="dxa"/>
              <w:left w:w="100" w:type="dxa"/>
              <w:bottom w:w="100" w:type="dxa"/>
              <w:right w:w="100" w:type="dxa"/>
            </w:tcMar>
          </w:tcPr>
          <w:p w14:paraId="1D8E5562" w14:textId="49607737" w:rsidR="00394E38" w:rsidRPr="00E32F74" w:rsidRDefault="00554B61" w:rsidP="00575C77">
            <w:pPr>
              <w:widowControl w:val="0"/>
              <w:spacing w:line="240" w:lineRule="auto"/>
            </w:pPr>
            <w:r w:rsidRPr="00E32F74">
              <w:rPr>
                <w:noProof/>
              </w:rPr>
              <w:drawing>
                <wp:inline distT="0" distB="0" distL="0" distR="0" wp14:anchorId="4ECBB191" wp14:editId="69DC51DC">
                  <wp:extent cx="2705100" cy="1801697"/>
                  <wp:effectExtent l="0" t="0" r="0" b="8255"/>
                  <wp:docPr id="8" name="Imagen 8" descr="mostrar su modelo Simular sobre el concepto arquitectónico de planos, enfoque su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strar su modelo Simular sobre el concepto arquitectónico de planos, enfoque suav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5100" cy="1801697"/>
                          </a:xfrm>
                          <a:prstGeom prst="rect">
                            <a:avLst/>
                          </a:prstGeom>
                          <a:noFill/>
                          <a:ln>
                            <a:noFill/>
                          </a:ln>
                        </pic:spPr>
                      </pic:pic>
                    </a:graphicData>
                  </a:graphic>
                </wp:inline>
              </w:drawing>
            </w:r>
          </w:p>
          <w:p w14:paraId="786E626C" w14:textId="5BC9C926" w:rsidR="00394E38" w:rsidRPr="00E32F74" w:rsidRDefault="00394E38" w:rsidP="00575C77">
            <w:pPr>
              <w:widowControl w:val="0"/>
              <w:spacing w:line="240" w:lineRule="auto"/>
            </w:pPr>
            <w:r w:rsidRPr="00E32F74">
              <w:rPr>
                <w:b/>
              </w:rPr>
              <w:t xml:space="preserve">Imagen: </w:t>
            </w:r>
            <w:r w:rsidR="00A73886" w:rsidRPr="00E32F74">
              <w:rPr>
                <w:color w:val="666666"/>
              </w:rPr>
              <w:t>225223_ i4</w:t>
            </w:r>
          </w:p>
        </w:tc>
      </w:tr>
      <w:tr w:rsidR="00EF6118" w:rsidRPr="00E32F74" w14:paraId="5F167004" w14:textId="77777777" w:rsidTr="00394E38">
        <w:trPr>
          <w:trHeight w:val="420"/>
        </w:trPr>
        <w:tc>
          <w:tcPr>
            <w:tcW w:w="572" w:type="pct"/>
            <w:shd w:val="clear" w:color="auto" w:fill="auto"/>
            <w:tcMar>
              <w:top w:w="100" w:type="dxa"/>
              <w:left w:w="100" w:type="dxa"/>
              <w:bottom w:w="100" w:type="dxa"/>
              <w:right w:w="100" w:type="dxa"/>
            </w:tcMar>
          </w:tcPr>
          <w:p w14:paraId="70FC4A5E" w14:textId="77777777" w:rsidR="00394E38" w:rsidRPr="00E32F74" w:rsidRDefault="00394E38" w:rsidP="00575C77">
            <w:pPr>
              <w:widowControl w:val="0"/>
              <w:spacing w:line="240" w:lineRule="auto"/>
              <w:rPr>
                <w:b/>
              </w:rPr>
            </w:pPr>
            <w:proofErr w:type="spellStart"/>
            <w:r w:rsidRPr="00E32F74">
              <w:rPr>
                <w:b/>
              </w:rPr>
              <w:lastRenderedPageBreak/>
              <w:t>Slide</w:t>
            </w:r>
            <w:proofErr w:type="spellEnd"/>
            <w:r w:rsidRPr="00E32F74">
              <w:rPr>
                <w:b/>
              </w:rPr>
              <w:t xml:space="preserve"> 3</w:t>
            </w:r>
          </w:p>
        </w:tc>
        <w:tc>
          <w:tcPr>
            <w:tcW w:w="2559" w:type="pct"/>
            <w:shd w:val="clear" w:color="auto" w:fill="auto"/>
            <w:tcMar>
              <w:top w:w="100" w:type="dxa"/>
              <w:left w:w="100" w:type="dxa"/>
              <w:bottom w:w="100" w:type="dxa"/>
              <w:right w:w="100" w:type="dxa"/>
            </w:tcMar>
          </w:tcPr>
          <w:p w14:paraId="6E3F1D59" w14:textId="77777777" w:rsidR="00394E38" w:rsidRPr="00E32F74" w:rsidRDefault="00394E38" w:rsidP="00394E38">
            <w:pPr>
              <w:spacing w:after="120"/>
            </w:pPr>
            <w:r w:rsidRPr="00E32F74">
              <w:rPr>
                <w:b/>
              </w:rPr>
              <w:t>Ingeniería</w:t>
            </w:r>
            <w:r w:rsidRPr="00E32F74">
              <w:t xml:space="preserve"> </w:t>
            </w:r>
          </w:p>
          <w:p w14:paraId="19BDF1FC" w14:textId="6C020959" w:rsidR="00394E38" w:rsidRPr="00E32F74" w:rsidRDefault="00394E38" w:rsidP="00394E38">
            <w:r w:rsidRPr="00E32F74">
              <w:t>Control de calidad, ingeniería inversa y modelado sobre equipos existentes. Las aplicaciones en ingeniería son innumerables, ya que este ha facilitado los procesos de ingeniería inversa, también ha acortado los tiempos en el desarrollo de nuevos productos; sin olvidar las aplicaciones de inspección metrológica para los procesos de mantenimiento.</w:t>
            </w:r>
          </w:p>
        </w:tc>
        <w:tc>
          <w:tcPr>
            <w:tcW w:w="1870" w:type="pct"/>
            <w:shd w:val="clear" w:color="auto" w:fill="auto"/>
            <w:tcMar>
              <w:top w:w="100" w:type="dxa"/>
              <w:left w:w="100" w:type="dxa"/>
              <w:bottom w:w="100" w:type="dxa"/>
              <w:right w:w="100" w:type="dxa"/>
            </w:tcMar>
          </w:tcPr>
          <w:p w14:paraId="26F91183" w14:textId="77777777" w:rsidR="00394E38" w:rsidRPr="00E32F74" w:rsidRDefault="00394E38" w:rsidP="00575C77">
            <w:pPr>
              <w:widowControl w:val="0"/>
              <w:spacing w:line="240" w:lineRule="auto"/>
              <w:rPr>
                <w:color w:val="999999"/>
              </w:rPr>
            </w:pPr>
          </w:p>
          <w:p w14:paraId="6F4D97E7" w14:textId="380160C4" w:rsidR="00394E38" w:rsidRPr="00E32F74" w:rsidRDefault="00554B61" w:rsidP="00575C77">
            <w:pPr>
              <w:widowControl w:val="0"/>
              <w:spacing w:line="240" w:lineRule="auto"/>
            </w:pPr>
            <w:r w:rsidRPr="00E32F74">
              <w:rPr>
                <w:noProof/>
              </w:rPr>
              <w:drawing>
                <wp:inline distT="0" distB="0" distL="0" distR="0" wp14:anchorId="5604941D" wp14:editId="61C67BA5">
                  <wp:extent cx="2766060" cy="1419588"/>
                  <wp:effectExtent l="0" t="0" r="0" b="9525"/>
                  <wp:docPr id="9" name="Imagen 9" descr="Estudiantes de ingeniería usando una innovadora impresora 3D en el labor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udiantes de ingeniería usando una innovadora impresora 3D en el laborator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9539" cy="1426506"/>
                          </a:xfrm>
                          <a:prstGeom prst="rect">
                            <a:avLst/>
                          </a:prstGeom>
                          <a:noFill/>
                          <a:ln>
                            <a:noFill/>
                          </a:ln>
                        </pic:spPr>
                      </pic:pic>
                    </a:graphicData>
                  </a:graphic>
                </wp:inline>
              </w:drawing>
            </w:r>
          </w:p>
          <w:p w14:paraId="0EC96438" w14:textId="02CBE1C2" w:rsidR="00394E38" w:rsidRPr="00E32F74" w:rsidRDefault="00394E38" w:rsidP="00575C77">
            <w:pPr>
              <w:widowControl w:val="0"/>
              <w:spacing w:line="240" w:lineRule="auto"/>
            </w:pPr>
            <w:r w:rsidRPr="00E32F74">
              <w:rPr>
                <w:b/>
              </w:rPr>
              <w:t xml:space="preserve">Imagen: </w:t>
            </w:r>
            <w:r w:rsidR="00A73886" w:rsidRPr="00E32F74">
              <w:rPr>
                <w:color w:val="666666"/>
              </w:rPr>
              <w:t>225223_ i5</w:t>
            </w:r>
          </w:p>
        </w:tc>
      </w:tr>
      <w:tr w:rsidR="00EF6118" w:rsidRPr="00E32F74" w14:paraId="0F1B7EB3" w14:textId="77777777" w:rsidTr="00394E38">
        <w:trPr>
          <w:trHeight w:val="420"/>
        </w:trPr>
        <w:tc>
          <w:tcPr>
            <w:tcW w:w="572" w:type="pct"/>
            <w:shd w:val="clear" w:color="auto" w:fill="auto"/>
            <w:tcMar>
              <w:top w:w="100" w:type="dxa"/>
              <w:left w:w="100" w:type="dxa"/>
              <w:bottom w:w="100" w:type="dxa"/>
              <w:right w:w="100" w:type="dxa"/>
            </w:tcMar>
          </w:tcPr>
          <w:p w14:paraId="7AD421B7" w14:textId="77777777" w:rsidR="00394E38" w:rsidRPr="00E32F74" w:rsidRDefault="00394E38" w:rsidP="00575C77">
            <w:pPr>
              <w:widowControl w:val="0"/>
              <w:spacing w:line="240" w:lineRule="auto"/>
              <w:rPr>
                <w:b/>
              </w:rPr>
            </w:pPr>
            <w:proofErr w:type="spellStart"/>
            <w:r w:rsidRPr="00E32F74">
              <w:rPr>
                <w:b/>
              </w:rPr>
              <w:t>Slide</w:t>
            </w:r>
            <w:proofErr w:type="spellEnd"/>
            <w:r w:rsidRPr="00E32F74">
              <w:rPr>
                <w:b/>
              </w:rPr>
              <w:t xml:space="preserve"> 4</w:t>
            </w:r>
          </w:p>
        </w:tc>
        <w:tc>
          <w:tcPr>
            <w:tcW w:w="2559" w:type="pct"/>
            <w:shd w:val="clear" w:color="auto" w:fill="auto"/>
            <w:tcMar>
              <w:top w:w="100" w:type="dxa"/>
              <w:left w:w="100" w:type="dxa"/>
              <w:bottom w:w="100" w:type="dxa"/>
              <w:right w:w="100" w:type="dxa"/>
            </w:tcMar>
          </w:tcPr>
          <w:p w14:paraId="1BED18B7" w14:textId="77777777" w:rsidR="00394E38" w:rsidRPr="00E32F74" w:rsidRDefault="00394E38" w:rsidP="00394E38">
            <w:pPr>
              <w:rPr>
                <w:b/>
              </w:rPr>
            </w:pPr>
            <w:r w:rsidRPr="00E32F74">
              <w:rPr>
                <w:b/>
              </w:rPr>
              <w:t xml:space="preserve">Metrología </w:t>
            </w:r>
          </w:p>
          <w:p w14:paraId="71D9D448" w14:textId="77777777" w:rsidR="00394E38" w:rsidRPr="00E32F74" w:rsidRDefault="00394E38" w:rsidP="00394E38">
            <w:pPr>
              <w:rPr>
                <w:b/>
              </w:rPr>
            </w:pPr>
          </w:p>
          <w:p w14:paraId="4CB1CA03" w14:textId="77777777" w:rsidR="00394E38" w:rsidRPr="00E32F74" w:rsidRDefault="00394E38" w:rsidP="00394E38">
            <w:pPr>
              <w:jc w:val="both"/>
            </w:pPr>
            <w:r w:rsidRPr="00E32F74">
              <w:t>Con el escaneo 3D, se pueden recopilar los datos necesarios para generar una imagen 3D de un objeto, entorno o cuerpo. El escáner 3D también recopila datos de forma y color simultáneamente, lo que da como resultado un registro de textura del objeto que se escanea. El sistema se basa en la adquisición de nubes de puntos en el espacio tridimensional. El escáner 3D proyecta el láser sobre el objeto, registra la distancia desde el punto de emisión hasta cada punto del objeto y, al mismo tiempo, convierte los puntos de información en un archivo digital de modelado tridimensional, que se puede denominar digitalización. Este proceso se realiza mediante un dispositivo llamado escáner 3D. Los escáneres 3D portátiles se están convirtiendo en una herramienta imprescindible para cualquiera que busque hacer el mejor producto posible con el mínimo costo y tiempo.</w:t>
            </w:r>
          </w:p>
          <w:p w14:paraId="371E68A2" w14:textId="39B6266E" w:rsidR="00394E38" w:rsidRPr="00E32F74" w:rsidRDefault="00394E38" w:rsidP="00575C77">
            <w:pPr>
              <w:widowControl w:val="0"/>
              <w:spacing w:line="240" w:lineRule="auto"/>
              <w:rPr>
                <w:color w:val="999999"/>
              </w:rPr>
            </w:pPr>
          </w:p>
        </w:tc>
        <w:tc>
          <w:tcPr>
            <w:tcW w:w="1870" w:type="pct"/>
            <w:shd w:val="clear" w:color="auto" w:fill="auto"/>
            <w:tcMar>
              <w:top w:w="100" w:type="dxa"/>
              <w:left w:w="100" w:type="dxa"/>
              <w:bottom w:w="100" w:type="dxa"/>
              <w:right w:w="100" w:type="dxa"/>
            </w:tcMar>
          </w:tcPr>
          <w:p w14:paraId="3BAD0B12" w14:textId="24976517" w:rsidR="00394E38" w:rsidRPr="00E32F74" w:rsidRDefault="00EF6118" w:rsidP="00575C77">
            <w:pPr>
              <w:widowControl w:val="0"/>
              <w:spacing w:line="240" w:lineRule="auto"/>
            </w:pPr>
            <w:r w:rsidRPr="00E32F74">
              <w:rPr>
                <w:noProof/>
              </w:rPr>
              <w:drawing>
                <wp:inline distT="0" distB="0" distL="0" distR="0" wp14:anchorId="54F87942" wp14:editId="0EA8E345">
                  <wp:extent cx="2865120" cy="1908277"/>
                  <wp:effectExtent l="0" t="0" r="0" b="0"/>
                  <wp:docPr id="10" name="Imagen 10" descr="Brazo robot con escáner 3D. Análisis automat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zo robot con escáner 3D. Análisis automatizad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9614" cy="1924591"/>
                          </a:xfrm>
                          <a:prstGeom prst="rect">
                            <a:avLst/>
                          </a:prstGeom>
                          <a:noFill/>
                          <a:ln>
                            <a:noFill/>
                          </a:ln>
                        </pic:spPr>
                      </pic:pic>
                    </a:graphicData>
                  </a:graphic>
                </wp:inline>
              </w:drawing>
            </w:r>
          </w:p>
          <w:p w14:paraId="788E889A" w14:textId="12CDC649" w:rsidR="00394E38" w:rsidRPr="00E32F74" w:rsidRDefault="00394E38" w:rsidP="00575C77">
            <w:pPr>
              <w:widowControl w:val="0"/>
              <w:spacing w:line="240" w:lineRule="auto"/>
              <w:rPr>
                <w:b/>
              </w:rPr>
            </w:pPr>
            <w:r w:rsidRPr="00E32F74">
              <w:rPr>
                <w:b/>
              </w:rPr>
              <w:t xml:space="preserve">Imagen: </w:t>
            </w:r>
            <w:r w:rsidR="00A73886" w:rsidRPr="00E32F74">
              <w:rPr>
                <w:color w:val="666666"/>
              </w:rPr>
              <w:t>225223_ i6</w:t>
            </w:r>
          </w:p>
        </w:tc>
      </w:tr>
    </w:tbl>
    <w:p w14:paraId="4A83FF39" w14:textId="7BA7E78C" w:rsidR="00394E38" w:rsidRPr="00E32F74" w:rsidRDefault="00394E38"/>
    <w:p w14:paraId="304A0EAD" w14:textId="77777777" w:rsidR="00394E38" w:rsidRPr="00E32F74" w:rsidRDefault="00394E38" w:rsidP="00394E38">
      <w:pPr>
        <w:jc w:val="both"/>
      </w:pPr>
    </w:p>
    <w:p w14:paraId="2421D319" w14:textId="77777777" w:rsidR="00394E38" w:rsidRPr="00E32F74" w:rsidRDefault="00394E38" w:rsidP="00394E38">
      <w:pPr>
        <w:jc w:val="both"/>
        <w:rPr>
          <w:b/>
          <w:bCs/>
        </w:rPr>
      </w:pPr>
      <w:r w:rsidRPr="00E32F74">
        <w:rPr>
          <w:b/>
          <w:bCs/>
        </w:rPr>
        <w:t>¿Cuáles son las ventajas de medir con un escáner 3D?</w:t>
      </w:r>
    </w:p>
    <w:p w14:paraId="71C3C099" w14:textId="7DC0ADB5" w:rsidR="00394E38" w:rsidRPr="00E32F74" w:rsidRDefault="00394E38"/>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33"/>
        <w:gridCol w:w="6864"/>
        <w:gridCol w:w="5015"/>
      </w:tblGrid>
      <w:tr w:rsidR="00394E38" w:rsidRPr="00E32F74" w14:paraId="346C41E0" w14:textId="77777777" w:rsidTr="00575C77">
        <w:trPr>
          <w:trHeight w:val="580"/>
        </w:trPr>
        <w:tc>
          <w:tcPr>
            <w:tcW w:w="516" w:type="pct"/>
            <w:shd w:val="clear" w:color="auto" w:fill="C9DAF8"/>
            <w:tcMar>
              <w:top w:w="100" w:type="dxa"/>
              <w:left w:w="100" w:type="dxa"/>
              <w:bottom w:w="100" w:type="dxa"/>
              <w:right w:w="100" w:type="dxa"/>
            </w:tcMar>
          </w:tcPr>
          <w:p w14:paraId="7A20BA9D" w14:textId="77777777" w:rsidR="00394E38" w:rsidRPr="00E32F74" w:rsidRDefault="00394E38" w:rsidP="00575C77">
            <w:pPr>
              <w:widowControl w:val="0"/>
              <w:spacing w:line="240" w:lineRule="auto"/>
              <w:jc w:val="center"/>
              <w:rPr>
                <w:b/>
              </w:rPr>
            </w:pPr>
            <w:r w:rsidRPr="00E32F74">
              <w:rPr>
                <w:b/>
              </w:rPr>
              <w:t>Tipo de recurso</w:t>
            </w:r>
          </w:p>
        </w:tc>
        <w:tc>
          <w:tcPr>
            <w:tcW w:w="4484" w:type="pct"/>
            <w:gridSpan w:val="2"/>
            <w:shd w:val="clear" w:color="auto" w:fill="C9DAF8"/>
            <w:tcMar>
              <w:top w:w="100" w:type="dxa"/>
              <w:left w:w="100" w:type="dxa"/>
              <w:bottom w:w="100" w:type="dxa"/>
              <w:right w:w="100" w:type="dxa"/>
            </w:tcMar>
          </w:tcPr>
          <w:p w14:paraId="54A40BF9" w14:textId="77777777" w:rsidR="00394E38" w:rsidRPr="00E32F74" w:rsidRDefault="00394E38" w:rsidP="00575C77">
            <w:pPr>
              <w:pStyle w:val="Ttulo"/>
              <w:widowControl w:val="0"/>
              <w:spacing w:line="240" w:lineRule="auto"/>
              <w:jc w:val="center"/>
              <w:rPr>
                <w:sz w:val="22"/>
                <w:szCs w:val="22"/>
              </w:rPr>
            </w:pPr>
            <w:r w:rsidRPr="00E32F74">
              <w:rPr>
                <w:sz w:val="22"/>
                <w:szCs w:val="22"/>
              </w:rPr>
              <w:t xml:space="preserve">Slider pasos </w:t>
            </w:r>
          </w:p>
        </w:tc>
      </w:tr>
      <w:tr w:rsidR="00394E38" w:rsidRPr="00E32F74" w14:paraId="2FF82C98" w14:textId="77777777" w:rsidTr="00575C77">
        <w:trPr>
          <w:trHeight w:val="420"/>
        </w:trPr>
        <w:tc>
          <w:tcPr>
            <w:tcW w:w="516" w:type="pct"/>
            <w:shd w:val="clear" w:color="auto" w:fill="auto"/>
            <w:tcMar>
              <w:top w:w="100" w:type="dxa"/>
              <w:left w:w="100" w:type="dxa"/>
              <w:bottom w:w="100" w:type="dxa"/>
              <w:right w:w="100" w:type="dxa"/>
            </w:tcMar>
          </w:tcPr>
          <w:p w14:paraId="3827EFDD" w14:textId="77777777" w:rsidR="00394E38" w:rsidRPr="00E32F74" w:rsidRDefault="00394E38" w:rsidP="00575C77">
            <w:pPr>
              <w:widowControl w:val="0"/>
              <w:spacing w:line="240" w:lineRule="auto"/>
              <w:rPr>
                <w:b/>
              </w:rPr>
            </w:pPr>
            <w:r w:rsidRPr="00E32F74">
              <w:rPr>
                <w:b/>
              </w:rPr>
              <w:t>Introducción</w:t>
            </w:r>
          </w:p>
        </w:tc>
        <w:tc>
          <w:tcPr>
            <w:tcW w:w="4484" w:type="pct"/>
            <w:gridSpan w:val="2"/>
            <w:shd w:val="clear" w:color="auto" w:fill="auto"/>
            <w:tcMar>
              <w:top w:w="100" w:type="dxa"/>
              <w:left w:w="100" w:type="dxa"/>
              <w:bottom w:w="100" w:type="dxa"/>
              <w:right w:w="100" w:type="dxa"/>
            </w:tcMar>
          </w:tcPr>
          <w:p w14:paraId="6F29C1AE" w14:textId="24920190" w:rsidR="00394E38" w:rsidRPr="00E32F74" w:rsidRDefault="00394E38" w:rsidP="00394E38">
            <w:pPr>
              <w:jc w:val="both"/>
            </w:pPr>
            <w:r w:rsidRPr="00E32F74">
              <w:t>A la hora de utilizar un escáner 3D para la medición o toma de datos, se pueden encontrar varias ventajas, que se resumen en las siguientes:</w:t>
            </w:r>
          </w:p>
        </w:tc>
      </w:tr>
      <w:tr w:rsidR="00B40922" w:rsidRPr="00E32F74" w14:paraId="1E69B94E" w14:textId="77777777" w:rsidTr="00575C77">
        <w:trPr>
          <w:trHeight w:val="420"/>
        </w:trPr>
        <w:tc>
          <w:tcPr>
            <w:tcW w:w="516" w:type="pct"/>
            <w:shd w:val="clear" w:color="auto" w:fill="auto"/>
            <w:tcMar>
              <w:top w:w="100" w:type="dxa"/>
              <w:left w:w="100" w:type="dxa"/>
              <w:bottom w:w="100" w:type="dxa"/>
              <w:right w:w="100" w:type="dxa"/>
            </w:tcMar>
          </w:tcPr>
          <w:p w14:paraId="5ED38AC6" w14:textId="77777777" w:rsidR="00394E38" w:rsidRPr="00E32F74" w:rsidRDefault="00394E38" w:rsidP="00575C77">
            <w:pPr>
              <w:widowControl w:val="0"/>
              <w:spacing w:line="240" w:lineRule="auto"/>
              <w:rPr>
                <w:b/>
              </w:rPr>
            </w:pPr>
            <w:proofErr w:type="spellStart"/>
            <w:r w:rsidRPr="00E32F74">
              <w:rPr>
                <w:b/>
              </w:rPr>
              <w:t>Slide</w:t>
            </w:r>
            <w:proofErr w:type="spellEnd"/>
            <w:r w:rsidRPr="00E32F74">
              <w:rPr>
                <w:b/>
              </w:rPr>
              <w:t xml:space="preserve"> 1</w:t>
            </w:r>
          </w:p>
        </w:tc>
        <w:tc>
          <w:tcPr>
            <w:tcW w:w="2587" w:type="pct"/>
            <w:shd w:val="clear" w:color="auto" w:fill="auto"/>
            <w:tcMar>
              <w:top w:w="100" w:type="dxa"/>
              <w:left w:w="100" w:type="dxa"/>
              <w:bottom w:w="100" w:type="dxa"/>
              <w:right w:w="100" w:type="dxa"/>
            </w:tcMar>
          </w:tcPr>
          <w:p w14:paraId="57163F5E" w14:textId="77777777" w:rsidR="00394E38" w:rsidRPr="00E32F74" w:rsidRDefault="00394E38" w:rsidP="003B01CB">
            <w:pPr>
              <w:jc w:val="both"/>
              <w:rPr>
                <w:b/>
              </w:rPr>
            </w:pPr>
            <w:r w:rsidRPr="00E32F74">
              <w:rPr>
                <w:b/>
              </w:rPr>
              <w:t>Más sobre el control de calidad</w:t>
            </w:r>
          </w:p>
          <w:p w14:paraId="0B89CD4C" w14:textId="77777777" w:rsidR="00394E38" w:rsidRPr="00E32F74" w:rsidRDefault="00394E38" w:rsidP="00394E38">
            <w:pPr>
              <w:ind w:left="720"/>
              <w:jc w:val="both"/>
              <w:rPr>
                <w:b/>
              </w:rPr>
            </w:pPr>
          </w:p>
          <w:p w14:paraId="40958F69" w14:textId="77777777" w:rsidR="00394E38" w:rsidRPr="00E32F74" w:rsidRDefault="00394E38" w:rsidP="003B01CB">
            <w:pPr>
              <w:jc w:val="both"/>
            </w:pPr>
            <w:r w:rsidRPr="00E32F74">
              <w:t>Esta tecnología permite capturar 2 millones de puntos por segundo, con una precisión de un milímetro. Esto se ha vuelto fundamental para que los diferentes sectores industriales puedan trabajar con el mayor grado de detalle y precisión, brindando información que no está disponible de otra manera.</w:t>
            </w:r>
          </w:p>
          <w:p w14:paraId="747FB9AC" w14:textId="07FD6085" w:rsidR="00394E38" w:rsidRPr="00E32F74" w:rsidRDefault="00394E38" w:rsidP="00394E38">
            <w:pPr>
              <w:ind w:left="720"/>
              <w:jc w:val="both"/>
              <w:rPr>
                <w:color w:val="999999"/>
              </w:rPr>
            </w:pPr>
          </w:p>
        </w:tc>
        <w:tc>
          <w:tcPr>
            <w:tcW w:w="1897" w:type="pct"/>
            <w:shd w:val="clear" w:color="auto" w:fill="auto"/>
            <w:tcMar>
              <w:top w:w="100" w:type="dxa"/>
              <w:left w:w="100" w:type="dxa"/>
              <w:bottom w:w="100" w:type="dxa"/>
              <w:right w:w="100" w:type="dxa"/>
            </w:tcMar>
          </w:tcPr>
          <w:p w14:paraId="05A3937F" w14:textId="76EAB786" w:rsidR="00394E38" w:rsidRPr="00E32F74" w:rsidRDefault="008F76EB" w:rsidP="00575C77">
            <w:pPr>
              <w:widowControl w:val="0"/>
              <w:spacing w:line="240" w:lineRule="auto"/>
            </w:pPr>
            <w:r w:rsidRPr="00E32F74">
              <w:rPr>
                <w:noProof/>
              </w:rPr>
              <w:drawing>
                <wp:inline distT="0" distB="0" distL="0" distR="0" wp14:anchorId="2BE2051C" wp14:editId="6511CCCD">
                  <wp:extent cx="2585258" cy="1751304"/>
                  <wp:effectExtent l="0" t="0" r="5715" b="1905"/>
                  <wp:docPr id="12" name="Imagen 12" descr="Vista lateral de las manos de una ingeniera o inspector, lista para escribir un informe técnico sobre el proceso de fabricación en una fábrica contemporá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sta lateral de las manos de una ingeniera o inspector, lista para escribir un informe técnico sobre el proceso de fabricación en una fábrica contemporáne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7013" cy="1766041"/>
                          </a:xfrm>
                          <a:prstGeom prst="rect">
                            <a:avLst/>
                          </a:prstGeom>
                          <a:noFill/>
                          <a:ln>
                            <a:noFill/>
                          </a:ln>
                        </pic:spPr>
                      </pic:pic>
                    </a:graphicData>
                  </a:graphic>
                </wp:inline>
              </w:drawing>
            </w:r>
          </w:p>
          <w:p w14:paraId="6F5E2AC7" w14:textId="368500F3" w:rsidR="00394E38" w:rsidRPr="00E32F74" w:rsidRDefault="00394E38" w:rsidP="00575C77">
            <w:pPr>
              <w:widowControl w:val="0"/>
              <w:spacing w:line="240" w:lineRule="auto"/>
              <w:rPr>
                <w:color w:val="666666"/>
              </w:rPr>
            </w:pPr>
            <w:r w:rsidRPr="00E32F74">
              <w:rPr>
                <w:b/>
              </w:rPr>
              <w:t xml:space="preserve">Imagen: </w:t>
            </w:r>
            <w:r w:rsidR="00A73886" w:rsidRPr="00E32F74">
              <w:rPr>
                <w:color w:val="666666"/>
              </w:rPr>
              <w:t>225223_ i7</w:t>
            </w:r>
          </w:p>
          <w:p w14:paraId="0A9C049D" w14:textId="77777777" w:rsidR="00394E38" w:rsidRPr="00E32F74" w:rsidRDefault="00394E38" w:rsidP="00575C77">
            <w:pPr>
              <w:widowControl w:val="0"/>
              <w:spacing w:line="240" w:lineRule="auto"/>
            </w:pPr>
          </w:p>
        </w:tc>
      </w:tr>
      <w:tr w:rsidR="00B40922" w:rsidRPr="00E32F74" w14:paraId="6AC73014" w14:textId="77777777" w:rsidTr="00575C77">
        <w:trPr>
          <w:trHeight w:val="420"/>
        </w:trPr>
        <w:tc>
          <w:tcPr>
            <w:tcW w:w="516" w:type="pct"/>
            <w:shd w:val="clear" w:color="auto" w:fill="auto"/>
            <w:tcMar>
              <w:top w:w="100" w:type="dxa"/>
              <w:left w:w="100" w:type="dxa"/>
              <w:bottom w:w="100" w:type="dxa"/>
              <w:right w:w="100" w:type="dxa"/>
            </w:tcMar>
          </w:tcPr>
          <w:p w14:paraId="58F696A3" w14:textId="77777777" w:rsidR="00394E38" w:rsidRPr="00E32F74" w:rsidRDefault="00394E38" w:rsidP="00575C77">
            <w:pPr>
              <w:widowControl w:val="0"/>
              <w:spacing w:line="240" w:lineRule="auto"/>
              <w:rPr>
                <w:b/>
              </w:rPr>
            </w:pPr>
            <w:proofErr w:type="spellStart"/>
            <w:r w:rsidRPr="00E32F74">
              <w:rPr>
                <w:b/>
              </w:rPr>
              <w:lastRenderedPageBreak/>
              <w:t>Slide</w:t>
            </w:r>
            <w:proofErr w:type="spellEnd"/>
            <w:r w:rsidRPr="00E32F74">
              <w:rPr>
                <w:b/>
              </w:rPr>
              <w:t xml:space="preserve"> 2</w:t>
            </w:r>
          </w:p>
        </w:tc>
        <w:tc>
          <w:tcPr>
            <w:tcW w:w="2587" w:type="pct"/>
            <w:shd w:val="clear" w:color="auto" w:fill="auto"/>
            <w:tcMar>
              <w:top w:w="100" w:type="dxa"/>
              <w:left w:w="100" w:type="dxa"/>
              <w:bottom w:w="100" w:type="dxa"/>
              <w:right w:w="100" w:type="dxa"/>
            </w:tcMar>
          </w:tcPr>
          <w:p w14:paraId="54907F5C" w14:textId="77777777" w:rsidR="003B01CB" w:rsidRPr="00E32F74" w:rsidRDefault="003B01CB" w:rsidP="003B01CB">
            <w:pPr>
              <w:jc w:val="both"/>
              <w:rPr>
                <w:b/>
              </w:rPr>
            </w:pPr>
            <w:r w:rsidRPr="00E32F74">
              <w:rPr>
                <w:b/>
              </w:rPr>
              <w:t>Optimización en la fase de fabricación</w:t>
            </w:r>
          </w:p>
          <w:p w14:paraId="4672D7DE" w14:textId="77777777" w:rsidR="003B01CB" w:rsidRPr="00E32F74" w:rsidRDefault="003B01CB" w:rsidP="003B01CB">
            <w:pPr>
              <w:ind w:left="360"/>
              <w:jc w:val="both"/>
              <w:rPr>
                <w:b/>
              </w:rPr>
            </w:pPr>
          </w:p>
          <w:p w14:paraId="3ED04B9F" w14:textId="77777777" w:rsidR="003B01CB" w:rsidRPr="00E32F74" w:rsidRDefault="003B01CB" w:rsidP="003B01CB">
            <w:pPr>
              <w:jc w:val="both"/>
            </w:pPr>
            <w:r w:rsidRPr="00E32F74">
              <w:t>El escáner 3D permitirá reducir los costes de explotación y fabricación, gracias a una rápida comparación con un modelo 3D en el que se puede detectar de forma óptima, los fallos en las distintas fases de fabricación y montaje. La calidad del diseño, la escala y la estabilidad del producto se pueden verificar con precisión milimétrica. El escaneo 3D permite verificar la forma completa de un producto fabricado con el diseño CAD original y detectar inmediatamente las desviaciones al mostrar los datos en un mapa de color 3D completo.</w:t>
            </w:r>
          </w:p>
          <w:p w14:paraId="06FDD8FD" w14:textId="56A16EBC" w:rsidR="00394E38" w:rsidRPr="00E32F74" w:rsidRDefault="00394E38" w:rsidP="003B01CB">
            <w:pPr>
              <w:ind w:left="720"/>
              <w:jc w:val="both"/>
              <w:rPr>
                <w:color w:val="999999"/>
              </w:rPr>
            </w:pPr>
          </w:p>
        </w:tc>
        <w:tc>
          <w:tcPr>
            <w:tcW w:w="1897" w:type="pct"/>
            <w:shd w:val="clear" w:color="auto" w:fill="auto"/>
            <w:tcMar>
              <w:top w:w="100" w:type="dxa"/>
              <w:left w:w="100" w:type="dxa"/>
              <w:bottom w:w="100" w:type="dxa"/>
              <w:right w:w="100" w:type="dxa"/>
            </w:tcMar>
          </w:tcPr>
          <w:p w14:paraId="3AEA5ACF" w14:textId="20AA5F89" w:rsidR="00394E38" w:rsidRPr="00E32F74" w:rsidRDefault="008F76EB" w:rsidP="00575C77">
            <w:pPr>
              <w:widowControl w:val="0"/>
              <w:spacing w:line="240" w:lineRule="auto"/>
            </w:pPr>
            <w:r w:rsidRPr="00E32F74">
              <w:rPr>
                <w:noProof/>
              </w:rPr>
              <w:drawing>
                <wp:inline distT="0" distB="0" distL="0" distR="0" wp14:anchorId="1B55DFA3" wp14:editId="0D2FC745">
                  <wp:extent cx="2608580" cy="1737412"/>
                  <wp:effectExtent l="0" t="0" r="1270" b="0"/>
                  <wp:docPr id="13" name="Imagen 13" descr="Pieza de alta precisión en 3D para ingeniería inve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eza de alta precisión en 3D para ingeniería invers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5428" cy="1748633"/>
                          </a:xfrm>
                          <a:prstGeom prst="rect">
                            <a:avLst/>
                          </a:prstGeom>
                          <a:noFill/>
                          <a:ln>
                            <a:noFill/>
                          </a:ln>
                        </pic:spPr>
                      </pic:pic>
                    </a:graphicData>
                  </a:graphic>
                </wp:inline>
              </w:drawing>
            </w:r>
          </w:p>
          <w:p w14:paraId="4BAA9948" w14:textId="55771462" w:rsidR="00394E38" w:rsidRPr="00E32F74" w:rsidRDefault="00394E38" w:rsidP="00575C77">
            <w:pPr>
              <w:widowControl w:val="0"/>
              <w:spacing w:line="240" w:lineRule="auto"/>
            </w:pPr>
            <w:r w:rsidRPr="00E32F74">
              <w:rPr>
                <w:b/>
              </w:rPr>
              <w:t xml:space="preserve">Imagen: </w:t>
            </w:r>
            <w:r w:rsidR="00A73886" w:rsidRPr="00E32F74">
              <w:rPr>
                <w:color w:val="666666"/>
              </w:rPr>
              <w:t>225223_ i8</w:t>
            </w:r>
          </w:p>
        </w:tc>
      </w:tr>
      <w:tr w:rsidR="00B40922" w:rsidRPr="00E32F74" w14:paraId="49AEFDD8" w14:textId="77777777" w:rsidTr="00575C77">
        <w:trPr>
          <w:trHeight w:val="420"/>
        </w:trPr>
        <w:tc>
          <w:tcPr>
            <w:tcW w:w="516" w:type="pct"/>
            <w:shd w:val="clear" w:color="auto" w:fill="auto"/>
            <w:tcMar>
              <w:top w:w="100" w:type="dxa"/>
              <w:left w:w="100" w:type="dxa"/>
              <w:bottom w:w="100" w:type="dxa"/>
              <w:right w:w="100" w:type="dxa"/>
            </w:tcMar>
          </w:tcPr>
          <w:p w14:paraId="768C4FB2" w14:textId="77777777" w:rsidR="00394E38" w:rsidRPr="00E32F74" w:rsidRDefault="00394E38" w:rsidP="00575C77">
            <w:pPr>
              <w:widowControl w:val="0"/>
              <w:spacing w:line="240" w:lineRule="auto"/>
              <w:rPr>
                <w:b/>
              </w:rPr>
            </w:pPr>
            <w:proofErr w:type="spellStart"/>
            <w:r w:rsidRPr="00E32F74">
              <w:rPr>
                <w:b/>
              </w:rPr>
              <w:t>Slide</w:t>
            </w:r>
            <w:proofErr w:type="spellEnd"/>
            <w:r w:rsidRPr="00E32F74">
              <w:rPr>
                <w:b/>
              </w:rPr>
              <w:t xml:space="preserve"> 3</w:t>
            </w:r>
          </w:p>
        </w:tc>
        <w:tc>
          <w:tcPr>
            <w:tcW w:w="2587" w:type="pct"/>
            <w:shd w:val="clear" w:color="auto" w:fill="auto"/>
            <w:tcMar>
              <w:top w:w="100" w:type="dxa"/>
              <w:left w:w="100" w:type="dxa"/>
              <w:bottom w:w="100" w:type="dxa"/>
              <w:right w:w="100" w:type="dxa"/>
            </w:tcMar>
          </w:tcPr>
          <w:p w14:paraId="6587722F" w14:textId="77777777" w:rsidR="003B01CB" w:rsidRPr="00E32F74" w:rsidRDefault="003B01CB" w:rsidP="003B01CB">
            <w:pPr>
              <w:jc w:val="both"/>
            </w:pPr>
            <w:r w:rsidRPr="00E32F74">
              <w:rPr>
                <w:b/>
              </w:rPr>
              <w:t>Rapidez</w:t>
            </w:r>
            <w:r w:rsidRPr="00E32F74">
              <w:t xml:space="preserve"> </w:t>
            </w:r>
          </w:p>
          <w:p w14:paraId="183450B7" w14:textId="77777777" w:rsidR="003B01CB" w:rsidRPr="00E32F74" w:rsidRDefault="003B01CB" w:rsidP="003B01CB">
            <w:pPr>
              <w:ind w:left="360"/>
              <w:jc w:val="both"/>
            </w:pPr>
          </w:p>
          <w:p w14:paraId="2A093594" w14:textId="77777777" w:rsidR="003B01CB" w:rsidRPr="00E32F74" w:rsidRDefault="003B01CB" w:rsidP="003B01CB">
            <w:pPr>
              <w:jc w:val="both"/>
            </w:pPr>
            <w:r w:rsidRPr="00E32F74">
              <w:t>Si se necesita ahorrar y ganar dinero, la lectura de velocidad del escáner 3D asegura una herramienta muy poderosa para ayudar a acelerar el proceso de medición. Por otra parte, los escáneres 3D, también ahorran tiempo cuando es necesario realizar modificaciones en los diseños existentes. Un ejemplo, es cuando se necesita cambiar el grosor de un anillo o de una pieza de un automóvil, los escáneres 3D funcionan más rápido que los cálculos manuales.</w:t>
            </w:r>
          </w:p>
          <w:p w14:paraId="7FDA572C" w14:textId="17952004" w:rsidR="00394E38" w:rsidRPr="00E32F74" w:rsidRDefault="00394E38" w:rsidP="003B01CB">
            <w:pPr>
              <w:ind w:left="720"/>
              <w:jc w:val="both"/>
              <w:rPr>
                <w:color w:val="999999"/>
              </w:rPr>
            </w:pPr>
          </w:p>
        </w:tc>
        <w:tc>
          <w:tcPr>
            <w:tcW w:w="1897" w:type="pct"/>
            <w:shd w:val="clear" w:color="auto" w:fill="auto"/>
            <w:tcMar>
              <w:top w:w="100" w:type="dxa"/>
              <w:left w:w="100" w:type="dxa"/>
              <w:bottom w:w="100" w:type="dxa"/>
              <w:right w:w="100" w:type="dxa"/>
            </w:tcMar>
          </w:tcPr>
          <w:p w14:paraId="4C057D40" w14:textId="42466594" w:rsidR="00394E38" w:rsidRPr="00E32F74" w:rsidRDefault="008F76EB" w:rsidP="00575C77">
            <w:pPr>
              <w:widowControl w:val="0"/>
              <w:spacing w:line="240" w:lineRule="auto"/>
            </w:pPr>
            <w:r w:rsidRPr="00E32F74">
              <w:rPr>
                <w:noProof/>
              </w:rPr>
              <w:drawing>
                <wp:inline distT="0" distB="0" distL="0" distR="0" wp14:anchorId="2BCC220A" wp14:editId="4EE12D53">
                  <wp:extent cx="2793077" cy="1860293"/>
                  <wp:effectExtent l="0" t="0" r="7620" b="6985"/>
                  <wp:docPr id="14" name="Imagen 14" descr="Hombre que usa escáner portátil para importar el modelo CAD 3D de pieza mecánica compleja en el ordenador - 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mbre que usa escáner portátil para importar el modelo CAD 3D de pieza mecánica compleja en el ordenador - Imagen&#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1853" cy="1866138"/>
                          </a:xfrm>
                          <a:prstGeom prst="rect">
                            <a:avLst/>
                          </a:prstGeom>
                          <a:noFill/>
                          <a:ln>
                            <a:noFill/>
                          </a:ln>
                        </pic:spPr>
                      </pic:pic>
                    </a:graphicData>
                  </a:graphic>
                </wp:inline>
              </w:drawing>
            </w:r>
          </w:p>
          <w:p w14:paraId="09A2E81B" w14:textId="11D14326" w:rsidR="00394E38" w:rsidRPr="00E32F74" w:rsidRDefault="00394E38" w:rsidP="00575C77">
            <w:pPr>
              <w:widowControl w:val="0"/>
              <w:spacing w:line="240" w:lineRule="auto"/>
            </w:pPr>
            <w:r w:rsidRPr="00E32F74">
              <w:rPr>
                <w:b/>
              </w:rPr>
              <w:t xml:space="preserve">Imagen: </w:t>
            </w:r>
            <w:r w:rsidR="00A73886" w:rsidRPr="00E32F74">
              <w:rPr>
                <w:color w:val="666666"/>
              </w:rPr>
              <w:t>225223_ i9</w:t>
            </w:r>
          </w:p>
        </w:tc>
      </w:tr>
      <w:tr w:rsidR="00B40922" w:rsidRPr="00E32F74" w14:paraId="52ECD190" w14:textId="77777777" w:rsidTr="00575C77">
        <w:trPr>
          <w:trHeight w:val="420"/>
        </w:trPr>
        <w:tc>
          <w:tcPr>
            <w:tcW w:w="516" w:type="pct"/>
            <w:shd w:val="clear" w:color="auto" w:fill="auto"/>
            <w:tcMar>
              <w:top w:w="100" w:type="dxa"/>
              <w:left w:w="100" w:type="dxa"/>
              <w:bottom w:w="100" w:type="dxa"/>
              <w:right w:w="100" w:type="dxa"/>
            </w:tcMar>
          </w:tcPr>
          <w:p w14:paraId="594D1D7C" w14:textId="77777777" w:rsidR="00394E38" w:rsidRPr="00E32F74" w:rsidRDefault="00394E38" w:rsidP="00575C77">
            <w:pPr>
              <w:widowControl w:val="0"/>
              <w:spacing w:line="240" w:lineRule="auto"/>
              <w:rPr>
                <w:b/>
              </w:rPr>
            </w:pPr>
            <w:proofErr w:type="spellStart"/>
            <w:r w:rsidRPr="00E32F74">
              <w:rPr>
                <w:b/>
              </w:rPr>
              <w:lastRenderedPageBreak/>
              <w:t>Slide</w:t>
            </w:r>
            <w:proofErr w:type="spellEnd"/>
            <w:r w:rsidRPr="00E32F74">
              <w:rPr>
                <w:b/>
              </w:rPr>
              <w:t xml:space="preserve"> 4</w:t>
            </w:r>
          </w:p>
        </w:tc>
        <w:tc>
          <w:tcPr>
            <w:tcW w:w="2587" w:type="pct"/>
            <w:shd w:val="clear" w:color="auto" w:fill="auto"/>
            <w:tcMar>
              <w:top w:w="100" w:type="dxa"/>
              <w:left w:w="100" w:type="dxa"/>
              <w:bottom w:w="100" w:type="dxa"/>
              <w:right w:w="100" w:type="dxa"/>
            </w:tcMar>
          </w:tcPr>
          <w:p w14:paraId="0ED7E2F6" w14:textId="77777777" w:rsidR="003B01CB" w:rsidRPr="00E32F74" w:rsidRDefault="003B01CB" w:rsidP="003B01CB">
            <w:pPr>
              <w:jc w:val="both"/>
              <w:rPr>
                <w:b/>
              </w:rPr>
            </w:pPr>
            <w:r w:rsidRPr="00E32F74">
              <w:rPr>
                <w:b/>
              </w:rPr>
              <w:t>Versatilidad</w:t>
            </w:r>
          </w:p>
          <w:p w14:paraId="0B2AAE85" w14:textId="77777777" w:rsidR="003B01CB" w:rsidRPr="00E32F74" w:rsidRDefault="003B01CB" w:rsidP="003B01CB">
            <w:pPr>
              <w:ind w:left="360"/>
              <w:jc w:val="both"/>
              <w:rPr>
                <w:b/>
              </w:rPr>
            </w:pPr>
          </w:p>
          <w:p w14:paraId="7F75CBCD" w14:textId="77777777" w:rsidR="003B01CB" w:rsidRPr="00E32F74" w:rsidRDefault="003B01CB" w:rsidP="003B01CB">
            <w:pPr>
              <w:jc w:val="both"/>
            </w:pPr>
            <w:r w:rsidRPr="00E32F74">
              <w:t>El uso de un escáner láser 3D como herramienta es ideal para todo tipo de terrenos y situaciones. La movilidad del escáner y su capacidad para escanear incluso en ausencia total de luz, hacen el resto.</w:t>
            </w:r>
          </w:p>
          <w:p w14:paraId="7E710BF7" w14:textId="0665C626" w:rsidR="00394E38" w:rsidRPr="00E32F74" w:rsidRDefault="00394E38" w:rsidP="003B01CB">
            <w:pPr>
              <w:ind w:left="720"/>
              <w:jc w:val="both"/>
              <w:rPr>
                <w:color w:val="999999"/>
              </w:rPr>
            </w:pPr>
          </w:p>
        </w:tc>
        <w:tc>
          <w:tcPr>
            <w:tcW w:w="1897" w:type="pct"/>
            <w:shd w:val="clear" w:color="auto" w:fill="auto"/>
            <w:tcMar>
              <w:top w:w="100" w:type="dxa"/>
              <w:left w:w="100" w:type="dxa"/>
              <w:bottom w:w="100" w:type="dxa"/>
              <w:right w:w="100" w:type="dxa"/>
            </w:tcMar>
          </w:tcPr>
          <w:p w14:paraId="780E211D" w14:textId="36C38FEF" w:rsidR="00394E38" w:rsidRPr="00E32F74" w:rsidRDefault="008F76EB" w:rsidP="00575C77">
            <w:pPr>
              <w:widowControl w:val="0"/>
              <w:spacing w:line="240" w:lineRule="auto"/>
            </w:pPr>
            <w:r w:rsidRPr="00E32F74">
              <w:rPr>
                <w:noProof/>
              </w:rPr>
              <w:drawing>
                <wp:inline distT="0" distB="0" distL="0" distR="0" wp14:anchorId="63894452" wp14:editId="60330DCA">
                  <wp:extent cx="2734888" cy="1533287"/>
                  <wp:effectExtent l="0" t="0" r="8890" b="0"/>
                  <wp:docPr id="15" name="Imagen 15" descr="Corazón humano digital azul anatómicamente correcto. La tomografía computarizada cardíaca de partículas futuristas escanea la representación 3D. Futuro de resonancia magnética, tratamiento de enfermedades, atención médica y concepto médico en 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razón humano digital azul anatómicamente correcto. La tomografía computarizada cardíaca de partículas futuristas escanea la representación 3D. Futuro de resonancia magnética, tratamiento de enfermedades, atención médica y concepto médico en 4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0640" cy="1542118"/>
                          </a:xfrm>
                          <a:prstGeom prst="rect">
                            <a:avLst/>
                          </a:prstGeom>
                          <a:noFill/>
                          <a:ln>
                            <a:noFill/>
                          </a:ln>
                        </pic:spPr>
                      </pic:pic>
                    </a:graphicData>
                  </a:graphic>
                </wp:inline>
              </w:drawing>
            </w:r>
          </w:p>
          <w:p w14:paraId="51194EB2" w14:textId="764EA34F" w:rsidR="00394E38" w:rsidRPr="00E32F74" w:rsidRDefault="00394E38" w:rsidP="00575C77">
            <w:pPr>
              <w:widowControl w:val="0"/>
              <w:spacing w:line="240" w:lineRule="auto"/>
              <w:rPr>
                <w:b/>
              </w:rPr>
            </w:pPr>
            <w:r w:rsidRPr="00E32F74">
              <w:rPr>
                <w:b/>
              </w:rPr>
              <w:t xml:space="preserve">Imagen: </w:t>
            </w:r>
            <w:r w:rsidR="00A73886" w:rsidRPr="00E32F74">
              <w:rPr>
                <w:color w:val="666666"/>
              </w:rPr>
              <w:t>225223_ i10</w:t>
            </w:r>
          </w:p>
        </w:tc>
      </w:tr>
      <w:tr w:rsidR="00B40922" w:rsidRPr="00E32F74" w14:paraId="3DD99E13" w14:textId="77777777" w:rsidTr="00575C77">
        <w:trPr>
          <w:trHeight w:val="420"/>
        </w:trPr>
        <w:tc>
          <w:tcPr>
            <w:tcW w:w="516" w:type="pct"/>
            <w:shd w:val="clear" w:color="auto" w:fill="auto"/>
            <w:tcMar>
              <w:top w:w="100" w:type="dxa"/>
              <w:left w:w="100" w:type="dxa"/>
              <w:bottom w:w="100" w:type="dxa"/>
              <w:right w:w="100" w:type="dxa"/>
            </w:tcMar>
          </w:tcPr>
          <w:p w14:paraId="6230656A" w14:textId="77777777" w:rsidR="00394E38" w:rsidRPr="00E32F74" w:rsidRDefault="00394E38" w:rsidP="00575C77">
            <w:pPr>
              <w:widowControl w:val="0"/>
              <w:spacing w:line="240" w:lineRule="auto"/>
              <w:rPr>
                <w:b/>
              </w:rPr>
            </w:pPr>
            <w:proofErr w:type="spellStart"/>
            <w:r w:rsidRPr="00E32F74">
              <w:rPr>
                <w:b/>
              </w:rPr>
              <w:t>Slide</w:t>
            </w:r>
            <w:proofErr w:type="spellEnd"/>
            <w:r w:rsidRPr="00E32F74">
              <w:rPr>
                <w:b/>
              </w:rPr>
              <w:t xml:space="preserve"> 5</w:t>
            </w:r>
          </w:p>
        </w:tc>
        <w:tc>
          <w:tcPr>
            <w:tcW w:w="2587" w:type="pct"/>
            <w:shd w:val="clear" w:color="auto" w:fill="auto"/>
            <w:tcMar>
              <w:top w:w="100" w:type="dxa"/>
              <w:left w:w="100" w:type="dxa"/>
              <w:bottom w:w="100" w:type="dxa"/>
              <w:right w:w="100" w:type="dxa"/>
            </w:tcMar>
          </w:tcPr>
          <w:p w14:paraId="4AF4C75A" w14:textId="77777777" w:rsidR="003B01CB" w:rsidRPr="00E32F74" w:rsidRDefault="003B01CB" w:rsidP="003B01CB">
            <w:pPr>
              <w:jc w:val="both"/>
              <w:rPr>
                <w:b/>
              </w:rPr>
            </w:pPr>
            <w:r w:rsidRPr="00E32F74">
              <w:rPr>
                <w:b/>
              </w:rPr>
              <w:t>Comparación de diseños con productos existentes</w:t>
            </w:r>
          </w:p>
          <w:p w14:paraId="2B90B0F9" w14:textId="77777777" w:rsidR="003B01CB" w:rsidRPr="00E32F74" w:rsidRDefault="003B01CB" w:rsidP="003B01CB">
            <w:pPr>
              <w:ind w:left="360"/>
              <w:jc w:val="both"/>
              <w:rPr>
                <w:b/>
              </w:rPr>
            </w:pPr>
          </w:p>
          <w:p w14:paraId="75AF871F" w14:textId="7A456867" w:rsidR="00394E38" w:rsidRPr="00E32F74" w:rsidRDefault="003B01CB" w:rsidP="003B01CB">
            <w:pPr>
              <w:jc w:val="both"/>
            </w:pPr>
            <w:r w:rsidRPr="00E32F74">
              <w:t>Gracias al uso del escaneo 3D, se garantiza que el producto fabricado cumple exactamente con los requisitos deseados. Esto es así porque este servicio permite comparar el modelo inicial con el modelo fabricado.</w:t>
            </w:r>
          </w:p>
        </w:tc>
        <w:tc>
          <w:tcPr>
            <w:tcW w:w="1897" w:type="pct"/>
            <w:shd w:val="clear" w:color="auto" w:fill="auto"/>
            <w:tcMar>
              <w:top w:w="100" w:type="dxa"/>
              <w:left w:w="100" w:type="dxa"/>
              <w:bottom w:w="100" w:type="dxa"/>
              <w:right w:w="100" w:type="dxa"/>
            </w:tcMar>
          </w:tcPr>
          <w:p w14:paraId="69DF9483" w14:textId="77F6844A" w:rsidR="00394E38" w:rsidRPr="00E32F74" w:rsidRDefault="008F76EB" w:rsidP="00575C77">
            <w:pPr>
              <w:widowControl w:val="0"/>
              <w:spacing w:line="240" w:lineRule="auto"/>
            </w:pPr>
            <w:r w:rsidRPr="00E32F74">
              <w:rPr>
                <w:noProof/>
              </w:rPr>
              <w:drawing>
                <wp:inline distT="0" distB="0" distL="0" distR="0" wp14:anchorId="02DF06A9" wp14:editId="0E193442">
                  <wp:extent cx="2909455" cy="1939852"/>
                  <wp:effectExtent l="0" t="0" r="5715" b="3810"/>
                  <wp:docPr id="16" name="Imagen 16" descr="Escáner 3d, impresora 3d y monitor de ordenador, procesamiento 3D aislado en fondo bl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cáner 3d, impresora 3d y monitor de ordenador, procesamiento 3D aislado en fondo blanc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1808" cy="1948088"/>
                          </a:xfrm>
                          <a:prstGeom prst="rect">
                            <a:avLst/>
                          </a:prstGeom>
                          <a:noFill/>
                          <a:ln>
                            <a:noFill/>
                          </a:ln>
                        </pic:spPr>
                      </pic:pic>
                    </a:graphicData>
                  </a:graphic>
                </wp:inline>
              </w:drawing>
            </w:r>
          </w:p>
          <w:p w14:paraId="4151674A" w14:textId="5507A701" w:rsidR="00394E38" w:rsidRPr="00E32F74" w:rsidRDefault="00394E38" w:rsidP="00575C77">
            <w:pPr>
              <w:widowControl w:val="0"/>
              <w:spacing w:line="240" w:lineRule="auto"/>
              <w:rPr>
                <w:color w:val="666666"/>
              </w:rPr>
            </w:pPr>
            <w:r w:rsidRPr="00E32F74">
              <w:rPr>
                <w:b/>
              </w:rPr>
              <w:t xml:space="preserve">Imagen: </w:t>
            </w:r>
            <w:r w:rsidR="00A73886" w:rsidRPr="00E32F74">
              <w:rPr>
                <w:color w:val="666666"/>
              </w:rPr>
              <w:t>225223_ i11</w:t>
            </w:r>
          </w:p>
          <w:p w14:paraId="6AF46BD4" w14:textId="77777777" w:rsidR="00394E38" w:rsidRPr="00E32F74" w:rsidRDefault="00394E38" w:rsidP="00575C77">
            <w:pPr>
              <w:widowControl w:val="0"/>
              <w:spacing w:line="240" w:lineRule="auto"/>
            </w:pPr>
          </w:p>
        </w:tc>
      </w:tr>
      <w:tr w:rsidR="00B40922" w:rsidRPr="00E32F74" w14:paraId="586007C5" w14:textId="77777777" w:rsidTr="00575C77">
        <w:trPr>
          <w:trHeight w:val="420"/>
        </w:trPr>
        <w:tc>
          <w:tcPr>
            <w:tcW w:w="516" w:type="pct"/>
            <w:shd w:val="clear" w:color="auto" w:fill="auto"/>
            <w:tcMar>
              <w:top w:w="100" w:type="dxa"/>
              <w:left w:w="100" w:type="dxa"/>
              <w:bottom w:w="100" w:type="dxa"/>
              <w:right w:w="100" w:type="dxa"/>
            </w:tcMar>
          </w:tcPr>
          <w:p w14:paraId="609214B2" w14:textId="77777777" w:rsidR="00394E38" w:rsidRPr="00E32F74" w:rsidRDefault="00394E38" w:rsidP="00575C77">
            <w:pPr>
              <w:widowControl w:val="0"/>
              <w:spacing w:line="240" w:lineRule="auto"/>
              <w:rPr>
                <w:b/>
              </w:rPr>
            </w:pPr>
            <w:proofErr w:type="spellStart"/>
            <w:r w:rsidRPr="00E32F74">
              <w:rPr>
                <w:b/>
              </w:rPr>
              <w:lastRenderedPageBreak/>
              <w:t>Slide</w:t>
            </w:r>
            <w:proofErr w:type="spellEnd"/>
            <w:r w:rsidRPr="00E32F74">
              <w:rPr>
                <w:b/>
              </w:rPr>
              <w:t xml:space="preserve"> 6</w:t>
            </w:r>
          </w:p>
        </w:tc>
        <w:tc>
          <w:tcPr>
            <w:tcW w:w="2587" w:type="pct"/>
            <w:shd w:val="clear" w:color="auto" w:fill="auto"/>
            <w:tcMar>
              <w:top w:w="100" w:type="dxa"/>
              <w:left w:w="100" w:type="dxa"/>
              <w:bottom w:w="100" w:type="dxa"/>
              <w:right w:w="100" w:type="dxa"/>
            </w:tcMar>
          </w:tcPr>
          <w:p w14:paraId="78266A90" w14:textId="77777777" w:rsidR="003B01CB" w:rsidRPr="00E32F74" w:rsidRDefault="003B01CB" w:rsidP="003B01CB">
            <w:pPr>
              <w:jc w:val="both"/>
              <w:rPr>
                <w:b/>
              </w:rPr>
            </w:pPr>
            <w:r w:rsidRPr="00E32F74">
              <w:rPr>
                <w:b/>
              </w:rPr>
              <w:t>Posibilidad de remanufacturar piezas sin CAD</w:t>
            </w:r>
          </w:p>
          <w:p w14:paraId="746EFC54" w14:textId="77777777" w:rsidR="003B01CB" w:rsidRPr="00E32F74" w:rsidRDefault="003B01CB" w:rsidP="003B01CB">
            <w:pPr>
              <w:jc w:val="both"/>
            </w:pPr>
          </w:p>
          <w:p w14:paraId="74D31A42" w14:textId="53F18B04" w:rsidR="003B01CB" w:rsidRPr="00E32F74" w:rsidRDefault="003B01CB" w:rsidP="003B01CB">
            <w:pPr>
              <w:jc w:val="both"/>
            </w:pPr>
            <w:r w:rsidRPr="00E32F74">
              <w:t xml:space="preserve">Esta tecnología permite remanufacturar la pieza creada sin el modelo CAD. Los escáneres 3D ofrecen la opción de utilizar </w:t>
            </w:r>
            <w:r w:rsidRPr="00E32F74">
              <w:rPr>
                <w:i/>
              </w:rPr>
              <w:t>software</w:t>
            </w:r>
            <w:r w:rsidRPr="00E32F74">
              <w:t xml:space="preserve"> de ingeniería inversa, para crear réplicas exactas de piezas antiguas. De esta manera, los nuevos prototipos se pueden comparar con escaneos de la pieza original.</w:t>
            </w:r>
          </w:p>
          <w:p w14:paraId="5F30C9AD" w14:textId="53C33C57" w:rsidR="00394E38" w:rsidRPr="00E32F74" w:rsidRDefault="00394E38" w:rsidP="003B01CB">
            <w:pPr>
              <w:ind w:left="720"/>
              <w:jc w:val="both"/>
              <w:rPr>
                <w:color w:val="999999"/>
              </w:rPr>
            </w:pPr>
          </w:p>
        </w:tc>
        <w:tc>
          <w:tcPr>
            <w:tcW w:w="1897" w:type="pct"/>
            <w:shd w:val="clear" w:color="auto" w:fill="auto"/>
            <w:tcMar>
              <w:top w:w="100" w:type="dxa"/>
              <w:left w:w="100" w:type="dxa"/>
              <w:bottom w:w="100" w:type="dxa"/>
              <w:right w:w="100" w:type="dxa"/>
            </w:tcMar>
          </w:tcPr>
          <w:p w14:paraId="76DD3C5C" w14:textId="31DA9637" w:rsidR="00394E38" w:rsidRPr="00E32F74" w:rsidRDefault="00B40922" w:rsidP="00575C77">
            <w:pPr>
              <w:widowControl w:val="0"/>
              <w:spacing w:line="240" w:lineRule="auto"/>
            </w:pPr>
            <w:r w:rsidRPr="00E32F74">
              <w:rPr>
                <w:noProof/>
              </w:rPr>
              <w:drawing>
                <wp:inline distT="0" distB="0" distL="0" distR="0" wp14:anchorId="13C4967E" wp14:editId="58934C4C">
                  <wp:extent cx="2992581" cy="1988185"/>
                  <wp:effectExtent l="0" t="0" r="0" b="0"/>
                  <wp:docPr id="17" name="Imagen 17" descr="Professional, engineering 3D measurement for plastic moldings, development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fessional, engineering 3D measurement for plastic moldings, development concep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1621" cy="1994191"/>
                          </a:xfrm>
                          <a:prstGeom prst="rect">
                            <a:avLst/>
                          </a:prstGeom>
                          <a:noFill/>
                          <a:ln>
                            <a:noFill/>
                          </a:ln>
                        </pic:spPr>
                      </pic:pic>
                    </a:graphicData>
                  </a:graphic>
                </wp:inline>
              </w:drawing>
            </w:r>
          </w:p>
          <w:p w14:paraId="2061860B" w14:textId="07D20977" w:rsidR="00394E38" w:rsidRPr="00E32F74" w:rsidRDefault="00394E38" w:rsidP="00575C77">
            <w:pPr>
              <w:widowControl w:val="0"/>
              <w:spacing w:line="240" w:lineRule="auto"/>
            </w:pPr>
            <w:r w:rsidRPr="00E32F74">
              <w:rPr>
                <w:b/>
              </w:rPr>
              <w:t xml:space="preserve">Imagen: </w:t>
            </w:r>
            <w:r w:rsidR="00A73886" w:rsidRPr="00E32F74">
              <w:rPr>
                <w:color w:val="666666"/>
              </w:rPr>
              <w:t>225223_ i12</w:t>
            </w:r>
          </w:p>
        </w:tc>
      </w:tr>
      <w:tr w:rsidR="00B40922" w:rsidRPr="00E32F74" w14:paraId="1683B642" w14:textId="77777777" w:rsidTr="00575C77">
        <w:trPr>
          <w:trHeight w:val="420"/>
        </w:trPr>
        <w:tc>
          <w:tcPr>
            <w:tcW w:w="516" w:type="pct"/>
            <w:shd w:val="clear" w:color="auto" w:fill="auto"/>
            <w:tcMar>
              <w:top w:w="100" w:type="dxa"/>
              <w:left w:w="100" w:type="dxa"/>
              <w:bottom w:w="100" w:type="dxa"/>
              <w:right w:w="100" w:type="dxa"/>
            </w:tcMar>
          </w:tcPr>
          <w:p w14:paraId="41750660" w14:textId="2C22D9C2" w:rsidR="003B01CB" w:rsidRPr="00E32F74" w:rsidRDefault="003B01CB" w:rsidP="00575C77">
            <w:pPr>
              <w:widowControl w:val="0"/>
              <w:spacing w:line="240" w:lineRule="auto"/>
              <w:rPr>
                <w:b/>
              </w:rPr>
            </w:pPr>
            <w:proofErr w:type="spellStart"/>
            <w:r w:rsidRPr="00E32F74">
              <w:rPr>
                <w:b/>
              </w:rPr>
              <w:t>Slide</w:t>
            </w:r>
            <w:proofErr w:type="spellEnd"/>
            <w:r w:rsidRPr="00E32F74">
              <w:rPr>
                <w:b/>
              </w:rPr>
              <w:t xml:space="preserve"> 7</w:t>
            </w:r>
          </w:p>
        </w:tc>
        <w:tc>
          <w:tcPr>
            <w:tcW w:w="2587" w:type="pct"/>
            <w:shd w:val="clear" w:color="auto" w:fill="auto"/>
            <w:tcMar>
              <w:top w:w="100" w:type="dxa"/>
              <w:left w:w="100" w:type="dxa"/>
              <w:bottom w:w="100" w:type="dxa"/>
              <w:right w:w="100" w:type="dxa"/>
            </w:tcMar>
          </w:tcPr>
          <w:p w14:paraId="01AD3302" w14:textId="77777777" w:rsidR="003B01CB" w:rsidRPr="00E32F74" w:rsidRDefault="003B01CB" w:rsidP="003B01CB">
            <w:pPr>
              <w:jc w:val="both"/>
              <w:rPr>
                <w:b/>
              </w:rPr>
            </w:pPr>
            <w:r w:rsidRPr="00E32F74">
              <w:rPr>
                <w:b/>
              </w:rPr>
              <w:t>Mejorar la imagen de la empresa</w:t>
            </w:r>
          </w:p>
          <w:p w14:paraId="6C8A736B" w14:textId="77777777" w:rsidR="003B01CB" w:rsidRPr="00E32F74" w:rsidRDefault="003B01CB" w:rsidP="00B40922">
            <w:pPr>
              <w:jc w:val="both"/>
              <w:rPr>
                <w:b/>
              </w:rPr>
            </w:pPr>
          </w:p>
          <w:p w14:paraId="167AC9B6" w14:textId="77777777" w:rsidR="003B01CB" w:rsidRPr="00E32F74" w:rsidRDefault="003B01CB" w:rsidP="003B01CB">
            <w:pPr>
              <w:jc w:val="both"/>
            </w:pPr>
            <w:r w:rsidRPr="00E32F74">
              <w:t xml:space="preserve">Aplicar servicios técnicos de alta precisión dará confianza a los clientes y garantizará una mayor visibilidad frente a competidores directos. Esto ayudará a mejorar la reputación de la empresa, al asegurar a los clientes el nivel de calidad de los artículos que están buscando. (Vector </w:t>
            </w:r>
            <w:proofErr w:type="gramStart"/>
            <w:r w:rsidRPr="00E32F74">
              <w:t>cero metrología</w:t>
            </w:r>
            <w:proofErr w:type="gramEnd"/>
            <w:r w:rsidRPr="00E32F74">
              <w:t>, 2022).</w:t>
            </w:r>
          </w:p>
          <w:p w14:paraId="41825DE7" w14:textId="77777777" w:rsidR="003B01CB" w:rsidRPr="00E32F74" w:rsidRDefault="003B01CB" w:rsidP="003B01CB">
            <w:pPr>
              <w:jc w:val="both"/>
              <w:rPr>
                <w:b/>
              </w:rPr>
            </w:pPr>
          </w:p>
        </w:tc>
        <w:tc>
          <w:tcPr>
            <w:tcW w:w="1897" w:type="pct"/>
            <w:shd w:val="clear" w:color="auto" w:fill="auto"/>
            <w:tcMar>
              <w:top w:w="100" w:type="dxa"/>
              <w:left w:w="100" w:type="dxa"/>
              <w:bottom w:w="100" w:type="dxa"/>
              <w:right w:w="100" w:type="dxa"/>
            </w:tcMar>
          </w:tcPr>
          <w:p w14:paraId="6B5BEF23" w14:textId="77777777" w:rsidR="003B01CB" w:rsidRPr="00E32F74" w:rsidRDefault="00B40922" w:rsidP="00575C77">
            <w:pPr>
              <w:widowControl w:val="0"/>
              <w:spacing w:line="240" w:lineRule="auto"/>
              <w:rPr>
                <w:color w:val="666666"/>
              </w:rPr>
            </w:pPr>
            <w:r w:rsidRPr="00E32F74">
              <w:rPr>
                <w:noProof/>
              </w:rPr>
              <w:drawing>
                <wp:inline distT="0" distB="0" distL="0" distR="0" wp14:anchorId="7980D0F5" wp14:editId="34F9303D">
                  <wp:extent cx="2901141" cy="1934309"/>
                  <wp:effectExtent l="0" t="0" r="0" b="8890"/>
                  <wp:docPr id="18" name="Imagen 18" descr="Un buen dentista masculino muestra el modelo digital de los dientes de una paciente mujer hecho por un escáner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 buen dentista masculino muestra el modelo digital de los dientes de una paciente mujer hecho por un escáner 3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9745" cy="1940046"/>
                          </a:xfrm>
                          <a:prstGeom prst="rect">
                            <a:avLst/>
                          </a:prstGeom>
                          <a:noFill/>
                          <a:ln>
                            <a:noFill/>
                          </a:ln>
                        </pic:spPr>
                      </pic:pic>
                    </a:graphicData>
                  </a:graphic>
                </wp:inline>
              </w:drawing>
            </w:r>
          </w:p>
          <w:p w14:paraId="41593644" w14:textId="2C63F2FF" w:rsidR="00A73886" w:rsidRPr="00E32F74" w:rsidRDefault="00A73886" w:rsidP="00575C77">
            <w:pPr>
              <w:widowControl w:val="0"/>
              <w:spacing w:line="240" w:lineRule="auto"/>
              <w:rPr>
                <w:color w:val="666666"/>
              </w:rPr>
            </w:pPr>
            <w:r w:rsidRPr="00E32F74">
              <w:rPr>
                <w:b/>
                <w:bCs/>
              </w:rPr>
              <w:t>Imagen:</w:t>
            </w:r>
            <w:r w:rsidRPr="00E32F74">
              <w:t xml:space="preserve"> </w:t>
            </w:r>
            <w:r w:rsidRPr="00E32F74">
              <w:rPr>
                <w:color w:val="666666"/>
              </w:rPr>
              <w:t>225223_ i13</w:t>
            </w:r>
          </w:p>
        </w:tc>
      </w:tr>
    </w:tbl>
    <w:p w14:paraId="63D4E9F8" w14:textId="77777777" w:rsidR="00394E38" w:rsidRPr="00E32F74" w:rsidRDefault="00394E38"/>
    <w:p w14:paraId="1DE9A50B" w14:textId="77777777" w:rsidR="00394E38" w:rsidRPr="00E32F74" w:rsidRDefault="00394E38"/>
    <w:p w14:paraId="000000E3" w14:textId="77777777" w:rsidR="00EA3037" w:rsidRPr="00E32F74" w:rsidRDefault="00000000">
      <w:pPr>
        <w:spacing w:after="120" w:line="240" w:lineRule="auto"/>
        <w:rPr>
          <w:b/>
        </w:rPr>
      </w:pPr>
      <w:r w:rsidRPr="00E32F74">
        <w:rPr>
          <w:b/>
        </w:rPr>
        <w:t>1.1 Teoría de nubes de puntos, referenciación y comprobación de errores</w:t>
      </w:r>
    </w:p>
    <w:p w14:paraId="000000E4" w14:textId="77777777" w:rsidR="00EA3037" w:rsidRPr="00E32F74" w:rsidRDefault="00EA3037">
      <w:pPr>
        <w:spacing w:after="120" w:line="240" w:lineRule="auto"/>
      </w:pPr>
    </w:p>
    <w:tbl>
      <w:tblPr>
        <w:tblStyle w:val="afffff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0E38DFC2" w14:textId="77777777">
        <w:trPr>
          <w:trHeight w:val="444"/>
        </w:trPr>
        <w:tc>
          <w:tcPr>
            <w:tcW w:w="13422" w:type="dxa"/>
            <w:shd w:val="clear" w:color="auto" w:fill="8DB3E2"/>
          </w:tcPr>
          <w:p w14:paraId="000000E5"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t>Cuadro de texto</w:t>
            </w:r>
          </w:p>
        </w:tc>
      </w:tr>
      <w:tr w:rsidR="00EA3037" w:rsidRPr="00E32F74" w14:paraId="7EC0D895" w14:textId="77777777">
        <w:tc>
          <w:tcPr>
            <w:tcW w:w="13422" w:type="dxa"/>
          </w:tcPr>
          <w:p w14:paraId="000000E6" w14:textId="77777777" w:rsidR="00EA3037" w:rsidRPr="00E32F74" w:rsidRDefault="00000000">
            <w:r w:rsidRPr="00E32F74">
              <w:t xml:space="preserve">La </w:t>
            </w:r>
            <w:r w:rsidRPr="00E32F74">
              <w:rPr>
                <w:b/>
              </w:rPr>
              <w:t>nube de puntos</w:t>
            </w:r>
            <w:r w:rsidRPr="00E32F74">
              <w:t xml:space="preserve"> </w:t>
            </w:r>
            <w:r w:rsidRPr="00E32F74">
              <w:rPr>
                <w:i/>
              </w:rPr>
              <w:t>(Point Cloud</w:t>
            </w:r>
            <w:r w:rsidRPr="00E32F74">
              <w:t xml:space="preserve">) es una base de datos que contiene los puntos en un </w:t>
            </w:r>
            <w:r w:rsidRPr="00E32F74">
              <w:rPr>
                <w:b/>
              </w:rPr>
              <w:t>sistema de coordenadas tridimensional</w:t>
            </w:r>
            <w:r w:rsidRPr="00E32F74">
              <w:t xml:space="preserve">. Sin embargo, desde la perspectiva del flujo de trabajo típico, la nube de puntos es un </w:t>
            </w:r>
            <w:r w:rsidRPr="00E32F74">
              <w:rPr>
                <w:b/>
              </w:rPr>
              <w:t>registro digital de un objeto o lugar</w:t>
            </w:r>
            <w:r w:rsidRPr="00E32F74">
              <w:t xml:space="preserve">, que contiene una gran cantidad de puntos que detecta una medición láser, con respecto a un punto. </w:t>
            </w:r>
            <w:sdt>
              <w:sdtPr>
                <w:tag w:val="goog_rdk_13"/>
                <w:id w:val="1842965399"/>
              </w:sdtPr>
              <w:sdtContent>
                <w:commentRangeStart w:id="11"/>
              </w:sdtContent>
            </w:sdt>
          </w:p>
          <w:commentRangeEnd w:id="11"/>
          <w:p w14:paraId="000000E7" w14:textId="77777777" w:rsidR="00EA3037" w:rsidRPr="00E32F74" w:rsidRDefault="00000000">
            <w:r w:rsidRPr="00E32F74">
              <w:commentReference w:id="11"/>
            </w:r>
            <w:r w:rsidRPr="00E32F74">
              <w:rPr>
                <w:noProof/>
              </w:rPr>
              <w:drawing>
                <wp:anchor distT="0" distB="0" distL="114300" distR="114300" simplePos="0" relativeHeight="251660288" behindDoc="0" locked="0" layoutInCell="1" hidden="0" allowOverlap="1" wp14:anchorId="35D5209E" wp14:editId="4C511840">
                  <wp:simplePos x="0" y="0"/>
                  <wp:positionH relativeFrom="column">
                    <wp:posOffset>-42281</wp:posOffset>
                  </wp:positionH>
                  <wp:positionV relativeFrom="paragraph">
                    <wp:posOffset>22412</wp:posOffset>
                  </wp:positionV>
                  <wp:extent cx="2017986" cy="1204065"/>
                  <wp:effectExtent l="0" t="0" r="0" b="0"/>
                  <wp:wrapSquare wrapText="bothSides" distT="0" distB="0" distL="114300" distR="114300"/>
                  <wp:docPr id="32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9"/>
                          <a:srcRect/>
                          <a:stretch>
                            <a:fillRect/>
                          </a:stretch>
                        </pic:blipFill>
                        <pic:spPr>
                          <a:xfrm>
                            <a:off x="0" y="0"/>
                            <a:ext cx="2017986" cy="1204065"/>
                          </a:xfrm>
                          <a:prstGeom prst="rect">
                            <a:avLst/>
                          </a:prstGeom>
                          <a:ln/>
                        </pic:spPr>
                      </pic:pic>
                    </a:graphicData>
                  </a:graphic>
                </wp:anchor>
              </w:drawing>
            </w:r>
          </w:p>
          <w:p w14:paraId="000000E8" w14:textId="77777777" w:rsidR="00EA3037" w:rsidRPr="00E32F74" w:rsidRDefault="00000000">
            <w:r w:rsidRPr="00E32F74">
              <w:t>Los puntos en una nube de puntos, se ubican en las superficies externas de los objetos visibles, porque estos son los puntos donde el rayo que refleja el láser detecta su distancia. En pocas palabras el láser hace miles de mediciones por segundo, y cada medición es registrada como un punto en un espacio de 3 dimensiones.</w:t>
            </w:r>
          </w:p>
          <w:p w14:paraId="000000E9" w14:textId="77777777" w:rsidR="00EA3037" w:rsidRPr="00E32F74" w:rsidRDefault="00EA3037"/>
          <w:p w14:paraId="000000EA" w14:textId="77777777" w:rsidR="00EA3037" w:rsidRPr="00E32F74" w:rsidRDefault="00000000">
            <w:r w:rsidRPr="00E32F74">
              <w:t>A veces llamada visualización 3D, una nube de puntos 3D es el primer paso para crear un modelo 3D preciso del mundo real. Es el punto de partida de la realidad digital, un mapa de puntos en el espacio, procesado en un modelo 3D de casi cualquier objeto. En gran medida, esto incluye edificios, fábricas, plantas de fabricación, escenas de crímenes/accidentes, infraestructura civil, sitios históricos, paisajes urbanos y más.</w:t>
            </w:r>
          </w:p>
          <w:p w14:paraId="000000EB" w14:textId="77777777" w:rsidR="00EA3037" w:rsidRPr="00E32F74" w:rsidRDefault="00EA3037">
            <w:pPr>
              <w:rPr>
                <w:b/>
                <w:color w:val="BFBFBF"/>
              </w:rPr>
            </w:pPr>
          </w:p>
        </w:tc>
      </w:tr>
    </w:tbl>
    <w:p w14:paraId="000000EC" w14:textId="77777777" w:rsidR="00EA3037" w:rsidRPr="00E32F74" w:rsidRDefault="00EA3037"/>
    <w:tbl>
      <w:tblPr>
        <w:tblStyle w:val="afff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4741D76C" w14:textId="77777777">
        <w:trPr>
          <w:trHeight w:val="444"/>
        </w:trPr>
        <w:tc>
          <w:tcPr>
            <w:tcW w:w="13422" w:type="dxa"/>
            <w:shd w:val="clear" w:color="auto" w:fill="8DB3E2"/>
          </w:tcPr>
          <w:p w14:paraId="000000ED"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t>Cuadro de texto</w:t>
            </w:r>
          </w:p>
        </w:tc>
      </w:tr>
      <w:tr w:rsidR="00EA3037" w:rsidRPr="00E32F74" w14:paraId="4BAB25E8" w14:textId="77777777">
        <w:tc>
          <w:tcPr>
            <w:tcW w:w="13422" w:type="dxa"/>
          </w:tcPr>
          <w:p w14:paraId="000000EE" w14:textId="77777777" w:rsidR="00EA3037" w:rsidRPr="00E32F74" w:rsidRDefault="00000000">
            <w:sdt>
              <w:sdtPr>
                <w:tag w:val="goog_rdk_14"/>
                <w:id w:val="-2015137033"/>
              </w:sdtPr>
              <w:sdtContent>
                <w:commentRangeStart w:id="12"/>
              </w:sdtContent>
            </w:sdt>
            <w:commentRangeEnd w:id="12"/>
            <w:r w:rsidRPr="00E32F74">
              <w:commentReference w:id="12"/>
            </w:r>
            <w:r w:rsidRPr="00E32F74">
              <w:t>Si el tamaño de puntos individuales es grande y están lo suficientemente unidos, la nube de puntos podría percibirse como una superficie continua. Si la distancia entre los puntos es ligeramente mayor, entonces se puede ver que esta imagen está hecha de puntos individuales, pero, aun así, se percibe la forma del objeto.</w:t>
            </w:r>
            <w:r w:rsidRPr="00E32F74">
              <w:rPr>
                <w:noProof/>
              </w:rPr>
              <w:drawing>
                <wp:anchor distT="0" distB="0" distL="114300" distR="114300" simplePos="0" relativeHeight="251661312" behindDoc="0" locked="0" layoutInCell="1" hidden="0" allowOverlap="1" wp14:anchorId="5E1C3AB2" wp14:editId="7C04AAA2">
                  <wp:simplePos x="0" y="0"/>
                  <wp:positionH relativeFrom="column">
                    <wp:posOffset>-3806</wp:posOffset>
                  </wp:positionH>
                  <wp:positionV relativeFrom="paragraph">
                    <wp:posOffset>0</wp:posOffset>
                  </wp:positionV>
                  <wp:extent cx="1382395" cy="796925"/>
                  <wp:effectExtent l="0" t="0" r="0" b="0"/>
                  <wp:wrapSquare wrapText="bothSides" distT="0" distB="0" distL="114300" distR="114300"/>
                  <wp:docPr id="28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1382395" cy="796925"/>
                          </a:xfrm>
                          <a:prstGeom prst="rect">
                            <a:avLst/>
                          </a:prstGeom>
                          <a:ln/>
                        </pic:spPr>
                      </pic:pic>
                    </a:graphicData>
                  </a:graphic>
                </wp:anchor>
              </w:drawing>
            </w:r>
          </w:p>
          <w:p w14:paraId="000000EF" w14:textId="77777777" w:rsidR="00EA3037" w:rsidRPr="00E32F74" w:rsidRDefault="00EA3037">
            <w:pPr>
              <w:rPr>
                <w:color w:val="BFBFBF"/>
              </w:rPr>
            </w:pPr>
          </w:p>
          <w:p w14:paraId="000000F0" w14:textId="77777777" w:rsidR="00EA3037" w:rsidRPr="00E32F74" w:rsidRDefault="00EA3037">
            <w:pPr>
              <w:rPr>
                <w:b/>
                <w:color w:val="BFBFBF"/>
              </w:rPr>
            </w:pPr>
          </w:p>
        </w:tc>
      </w:tr>
    </w:tbl>
    <w:p w14:paraId="000000F1" w14:textId="77777777" w:rsidR="00EA3037" w:rsidRPr="00E32F74" w:rsidRDefault="00EA3037"/>
    <w:tbl>
      <w:tblPr>
        <w:tblStyle w:val="affff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EA3037" w:rsidRPr="00E32F74" w14:paraId="7FDA1137" w14:textId="77777777">
        <w:trPr>
          <w:trHeight w:val="580"/>
        </w:trPr>
        <w:tc>
          <w:tcPr>
            <w:tcW w:w="1432" w:type="dxa"/>
            <w:shd w:val="clear" w:color="auto" w:fill="C9DAF8"/>
            <w:tcMar>
              <w:top w:w="100" w:type="dxa"/>
              <w:left w:w="100" w:type="dxa"/>
              <w:bottom w:w="100" w:type="dxa"/>
              <w:right w:w="100" w:type="dxa"/>
            </w:tcMar>
          </w:tcPr>
          <w:p w14:paraId="000000F2" w14:textId="77777777" w:rsidR="00EA3037" w:rsidRPr="00E32F74" w:rsidRDefault="00000000">
            <w:pPr>
              <w:widowControl w:val="0"/>
              <w:pBdr>
                <w:top w:val="nil"/>
                <w:left w:val="nil"/>
                <w:bottom w:val="nil"/>
                <w:right w:val="nil"/>
                <w:between w:val="nil"/>
              </w:pBdr>
            </w:pPr>
            <w:r w:rsidRPr="00E32F74">
              <w:t>Tipo de recurso</w:t>
            </w:r>
          </w:p>
        </w:tc>
        <w:tc>
          <w:tcPr>
            <w:tcW w:w="11980" w:type="dxa"/>
            <w:shd w:val="clear" w:color="auto" w:fill="C9DAF8"/>
            <w:tcMar>
              <w:top w:w="100" w:type="dxa"/>
              <w:left w:w="100" w:type="dxa"/>
              <w:bottom w:w="100" w:type="dxa"/>
              <w:right w:w="100" w:type="dxa"/>
            </w:tcMar>
          </w:tcPr>
          <w:p w14:paraId="000000F3" w14:textId="77777777" w:rsidR="00EA3037" w:rsidRPr="00E32F74" w:rsidRDefault="00000000">
            <w:pPr>
              <w:keepNext/>
              <w:keepLines/>
              <w:pBdr>
                <w:top w:val="nil"/>
                <w:left w:val="nil"/>
                <w:bottom w:val="nil"/>
                <w:right w:val="nil"/>
                <w:between w:val="nil"/>
              </w:pBdr>
              <w:spacing w:after="60" w:line="276" w:lineRule="auto"/>
              <w:jc w:val="center"/>
              <w:rPr>
                <w:color w:val="000000"/>
              </w:rPr>
            </w:pPr>
            <w:r w:rsidRPr="00E32F74">
              <w:rPr>
                <w:color w:val="000000"/>
              </w:rPr>
              <w:t>Cajón de texto de color</w:t>
            </w:r>
          </w:p>
        </w:tc>
      </w:tr>
      <w:tr w:rsidR="00EA3037" w:rsidRPr="00E32F74" w14:paraId="2EF761FE" w14:textId="77777777">
        <w:trPr>
          <w:trHeight w:val="420"/>
        </w:trPr>
        <w:tc>
          <w:tcPr>
            <w:tcW w:w="13412" w:type="dxa"/>
            <w:gridSpan w:val="2"/>
            <w:shd w:val="clear" w:color="auto" w:fill="auto"/>
            <w:tcMar>
              <w:top w:w="100" w:type="dxa"/>
              <w:left w:w="100" w:type="dxa"/>
              <w:bottom w:w="100" w:type="dxa"/>
              <w:right w:w="100" w:type="dxa"/>
            </w:tcMar>
          </w:tcPr>
          <w:p w14:paraId="000000F4" w14:textId="77777777" w:rsidR="00EA3037" w:rsidRPr="00E32F74" w:rsidRDefault="00000000">
            <w:pPr>
              <w:widowControl w:val="0"/>
              <w:pBdr>
                <w:top w:val="nil"/>
                <w:left w:val="nil"/>
                <w:bottom w:val="nil"/>
                <w:right w:val="nil"/>
                <w:between w:val="nil"/>
              </w:pBdr>
            </w:pPr>
            <w:sdt>
              <w:sdtPr>
                <w:tag w:val="goog_rdk_15"/>
                <w:id w:val="-677031919"/>
              </w:sdtPr>
              <w:sdtContent>
                <w:commentRangeStart w:id="13"/>
              </w:sdtContent>
            </w:sdt>
            <w:commentRangeEnd w:id="13"/>
            <w:r w:rsidRPr="00E32F74">
              <w:commentReference w:id="13"/>
            </w:r>
            <w:r w:rsidRPr="00E32F74">
              <w:t>Es esencial comprender que la nube de puntos es un conjunto de puntos, con posición y color definidos. Esto hace que las nubes de puntos sean fácilmente manipulables.</w:t>
            </w:r>
            <w:r w:rsidRPr="00E32F74">
              <w:rPr>
                <w:noProof/>
              </w:rPr>
              <w:drawing>
                <wp:anchor distT="0" distB="0" distL="114300" distR="114300" simplePos="0" relativeHeight="251662336" behindDoc="0" locked="0" layoutInCell="1" hidden="0" allowOverlap="1" wp14:anchorId="5A12FF3D" wp14:editId="25D6A0B4">
                  <wp:simplePos x="0" y="0"/>
                  <wp:positionH relativeFrom="column">
                    <wp:posOffset>-23491</wp:posOffset>
                  </wp:positionH>
                  <wp:positionV relativeFrom="paragraph">
                    <wp:posOffset>6350</wp:posOffset>
                  </wp:positionV>
                  <wp:extent cx="1169035" cy="633730"/>
                  <wp:effectExtent l="0" t="0" r="0" b="0"/>
                  <wp:wrapSquare wrapText="bothSides" distT="0" distB="0" distL="114300" distR="114300"/>
                  <wp:docPr id="3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1169035" cy="633730"/>
                          </a:xfrm>
                          <a:prstGeom prst="rect">
                            <a:avLst/>
                          </a:prstGeom>
                          <a:ln/>
                        </pic:spPr>
                      </pic:pic>
                    </a:graphicData>
                  </a:graphic>
                </wp:anchor>
              </w:drawing>
            </w:r>
          </w:p>
          <w:p w14:paraId="000000F5" w14:textId="77777777" w:rsidR="00EA3037" w:rsidRPr="00E32F74" w:rsidRDefault="00EA3037">
            <w:pPr>
              <w:widowControl w:val="0"/>
              <w:pBdr>
                <w:top w:val="nil"/>
                <w:left w:val="nil"/>
                <w:bottom w:val="nil"/>
                <w:right w:val="nil"/>
                <w:between w:val="nil"/>
              </w:pBdr>
              <w:rPr>
                <w:color w:val="B7B7B7"/>
              </w:rPr>
            </w:pPr>
          </w:p>
          <w:p w14:paraId="000000F6" w14:textId="77777777" w:rsidR="00EA3037" w:rsidRPr="00E32F74" w:rsidRDefault="00EA3037">
            <w:pPr>
              <w:widowControl w:val="0"/>
              <w:pBdr>
                <w:top w:val="nil"/>
                <w:left w:val="nil"/>
                <w:bottom w:val="nil"/>
                <w:right w:val="nil"/>
                <w:between w:val="nil"/>
              </w:pBdr>
              <w:rPr>
                <w:b/>
                <w:color w:val="B7B7B7"/>
              </w:rPr>
            </w:pPr>
          </w:p>
        </w:tc>
      </w:tr>
    </w:tbl>
    <w:p w14:paraId="000000F8" w14:textId="77777777" w:rsidR="00EA3037" w:rsidRPr="00E32F74" w:rsidRDefault="00EA3037"/>
    <w:tbl>
      <w:tblPr>
        <w:tblStyle w:val="afffffffff0"/>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63771487" w14:textId="77777777">
        <w:trPr>
          <w:trHeight w:val="444"/>
        </w:trPr>
        <w:tc>
          <w:tcPr>
            <w:tcW w:w="13422" w:type="dxa"/>
            <w:shd w:val="clear" w:color="auto" w:fill="8DB3E2"/>
          </w:tcPr>
          <w:p w14:paraId="000000F9"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t>Cuadro de texto</w:t>
            </w:r>
          </w:p>
        </w:tc>
      </w:tr>
      <w:tr w:rsidR="00EA3037" w:rsidRPr="00E32F74" w14:paraId="6A5B7547" w14:textId="77777777">
        <w:tc>
          <w:tcPr>
            <w:tcW w:w="13422" w:type="dxa"/>
          </w:tcPr>
          <w:p w14:paraId="000000FA" w14:textId="77777777" w:rsidR="00EA3037" w:rsidRPr="00E32F74" w:rsidRDefault="00000000">
            <w:pPr>
              <w:rPr>
                <w:color w:val="BFBFBF"/>
              </w:rPr>
            </w:pPr>
            <w:r w:rsidRPr="00E32F74">
              <w:t xml:space="preserve">Es aquí, en este proceso donde los </w:t>
            </w:r>
            <w:r w:rsidRPr="00E32F74">
              <w:rPr>
                <w:i/>
              </w:rPr>
              <w:t>softwares</w:t>
            </w:r>
            <w:r w:rsidRPr="00E32F74">
              <w:t xml:space="preserve"> de </w:t>
            </w:r>
            <w:proofErr w:type="spellStart"/>
            <w:r w:rsidRPr="00E32F74">
              <w:t>post-procesamiento</w:t>
            </w:r>
            <w:proofErr w:type="spellEnd"/>
            <w:r w:rsidRPr="00E32F74">
              <w:t xml:space="preserve">, construyen un objeto a partir de las nubes detectadas. Dichas herramientas permiten establecer parámetros en el objeto, para poder abrirlo en el </w:t>
            </w:r>
            <w:r w:rsidRPr="00E32F74">
              <w:rPr>
                <w:i/>
              </w:rPr>
              <w:t>software</w:t>
            </w:r>
            <w:r w:rsidRPr="00E32F74">
              <w:t xml:space="preserve"> CAD especializado; bien sea de arquitectura o mecánico.</w:t>
            </w:r>
          </w:p>
        </w:tc>
      </w:tr>
    </w:tbl>
    <w:p w14:paraId="000000FB" w14:textId="77777777" w:rsidR="00EA3037" w:rsidRPr="00E32F74" w:rsidRDefault="00EA3037"/>
    <w:p w14:paraId="000000FC" w14:textId="77777777" w:rsidR="00EA3037" w:rsidRPr="00E32F74" w:rsidRDefault="00000000">
      <w:pPr>
        <w:rPr>
          <w:b/>
        </w:rPr>
      </w:pPr>
      <w:r w:rsidRPr="00E32F74">
        <w:rPr>
          <w:b/>
        </w:rPr>
        <w:t>1.2 Tratamiento y limpieza de nubes de puntos de láser escáner 3D</w:t>
      </w:r>
    </w:p>
    <w:p w14:paraId="000000FD" w14:textId="77777777" w:rsidR="00EA3037" w:rsidRPr="00E32F74" w:rsidRDefault="00EA3037"/>
    <w:tbl>
      <w:tblPr>
        <w:tblStyle w:val="afff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51AF16C2" w14:textId="77777777">
        <w:trPr>
          <w:trHeight w:val="444"/>
        </w:trPr>
        <w:tc>
          <w:tcPr>
            <w:tcW w:w="13422" w:type="dxa"/>
            <w:shd w:val="clear" w:color="auto" w:fill="8DB3E2"/>
          </w:tcPr>
          <w:p w14:paraId="000000FE"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t>Cuadro de texto</w:t>
            </w:r>
          </w:p>
        </w:tc>
      </w:tr>
      <w:tr w:rsidR="00EA3037" w:rsidRPr="00E32F74" w14:paraId="102D8D09" w14:textId="77777777">
        <w:tc>
          <w:tcPr>
            <w:tcW w:w="13422" w:type="dxa"/>
          </w:tcPr>
          <w:p w14:paraId="000000FF" w14:textId="77777777" w:rsidR="00EA3037" w:rsidRPr="00E32F74" w:rsidRDefault="00000000">
            <w:pPr>
              <w:rPr>
                <w:color w:val="000000"/>
              </w:rPr>
            </w:pPr>
            <w:sdt>
              <w:sdtPr>
                <w:tag w:val="goog_rdk_16"/>
                <w:id w:val="-1978595506"/>
              </w:sdtPr>
              <w:sdtContent>
                <w:commentRangeStart w:id="14"/>
              </w:sdtContent>
            </w:sdt>
            <w:commentRangeEnd w:id="14"/>
            <w:r w:rsidRPr="00E32F74">
              <w:commentReference w:id="14"/>
            </w:r>
            <w:r w:rsidRPr="00E32F74">
              <w:rPr>
                <w:color w:val="000000"/>
              </w:rPr>
              <w:t xml:space="preserve">Al momento de realizar el escaneo de un objeto, se genera una nube de puntos que debe ser editada a través de una herramienta de </w:t>
            </w:r>
            <w:proofErr w:type="spellStart"/>
            <w:r w:rsidRPr="00E32F74">
              <w:rPr>
                <w:color w:val="000000"/>
              </w:rPr>
              <w:t>post-procesamiento</w:t>
            </w:r>
            <w:proofErr w:type="spellEnd"/>
            <w:r w:rsidRPr="00E32F74">
              <w:rPr>
                <w:color w:val="000000"/>
              </w:rPr>
              <w:t xml:space="preserve">, la cual transforma estos puntos repartidos en un </w:t>
            </w:r>
            <w:r w:rsidRPr="00E32F74">
              <w:rPr>
                <w:b/>
                <w:color w:val="000000"/>
              </w:rPr>
              <w:t>plano de 3 dimensiones</w:t>
            </w:r>
            <w:r w:rsidRPr="00E32F74">
              <w:rPr>
                <w:color w:val="000000"/>
              </w:rPr>
              <w:t xml:space="preserve"> en un objeto editable, en un programa </w:t>
            </w:r>
            <w:r w:rsidRPr="00E32F74">
              <w:rPr>
                <w:b/>
                <w:color w:val="000000"/>
              </w:rPr>
              <w:lastRenderedPageBreak/>
              <w:t>CAD</w:t>
            </w:r>
            <w:r w:rsidRPr="00E32F74">
              <w:rPr>
                <w:color w:val="000000"/>
              </w:rPr>
              <w:t xml:space="preserve">. Sin embargo, cuando se importan nubes de puntos grandes que exceden la capacidad de procesamiento del computador donde se va a editar, se debe usar una herramienta robusta que permita cargar parcialmente los datos para procesarlos por secciones. </w:t>
            </w:r>
            <w:r w:rsidRPr="00E32F74">
              <w:rPr>
                <w:noProof/>
              </w:rPr>
              <w:drawing>
                <wp:anchor distT="0" distB="0" distL="114300" distR="114300" simplePos="0" relativeHeight="251663360" behindDoc="0" locked="0" layoutInCell="1" hidden="0" allowOverlap="1" wp14:anchorId="35DFCF31" wp14:editId="661C4E4F">
                  <wp:simplePos x="0" y="0"/>
                  <wp:positionH relativeFrom="column">
                    <wp:posOffset>-25071</wp:posOffset>
                  </wp:positionH>
                  <wp:positionV relativeFrom="paragraph">
                    <wp:posOffset>0</wp:posOffset>
                  </wp:positionV>
                  <wp:extent cx="1797685" cy="1009650"/>
                  <wp:effectExtent l="0" t="0" r="0" b="0"/>
                  <wp:wrapSquare wrapText="bothSides" distT="0" distB="0" distL="114300" distR="114300"/>
                  <wp:docPr id="29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1797685" cy="1009650"/>
                          </a:xfrm>
                          <a:prstGeom prst="rect">
                            <a:avLst/>
                          </a:prstGeom>
                          <a:ln/>
                        </pic:spPr>
                      </pic:pic>
                    </a:graphicData>
                  </a:graphic>
                </wp:anchor>
              </w:drawing>
            </w:r>
          </w:p>
          <w:p w14:paraId="00000100" w14:textId="77777777" w:rsidR="00EA3037" w:rsidRPr="00E32F74" w:rsidRDefault="00EA3037">
            <w:pPr>
              <w:rPr>
                <w:color w:val="000000"/>
              </w:rPr>
            </w:pPr>
          </w:p>
          <w:p w14:paraId="00000101" w14:textId="77777777" w:rsidR="00EA3037" w:rsidRPr="00E32F74" w:rsidRDefault="00000000">
            <w:pPr>
              <w:rPr>
                <w:color w:val="000000"/>
              </w:rPr>
            </w:pPr>
            <w:r w:rsidRPr="00E32F74">
              <w:rPr>
                <w:color w:val="000000"/>
              </w:rPr>
              <w:t>Mientras trabaja con una nube de puntos, la aplicación la divide inteligentemente, por lo tanto, se pueden importar tamaños de datos de nube de puntos casi ilimitados, en función capacidad de nube de puntos ilimitada. Esto sucede cuando se digitalizan objetos muy grandes y con demasiada complejidad, como edificios, esculturas, partes de aeronaves, barcos o similares.</w:t>
            </w:r>
          </w:p>
          <w:p w14:paraId="00000102" w14:textId="7066E34C" w:rsidR="00EA3037" w:rsidRPr="00E32F74" w:rsidRDefault="00EA3037"/>
          <w:p w14:paraId="362AD81E" w14:textId="21816ADC" w:rsidR="002F0301" w:rsidRPr="00E32F74" w:rsidRDefault="00A96B8C">
            <w:pPr>
              <w:rPr>
                <w:b/>
                <w:bCs/>
              </w:rPr>
            </w:pPr>
            <w:r w:rsidRPr="00E32F74">
              <w:rPr>
                <w:b/>
                <w:bCs/>
              </w:rPr>
              <w:t>¿</w:t>
            </w:r>
            <w:r w:rsidR="002F0301" w:rsidRPr="00E32F74">
              <w:rPr>
                <w:b/>
                <w:bCs/>
              </w:rPr>
              <w:t>Como se obtiene la nube de puntos?</w:t>
            </w:r>
          </w:p>
          <w:p w14:paraId="36D8BB57" w14:textId="77777777" w:rsidR="00A96B8C" w:rsidRPr="00E32F74" w:rsidRDefault="00A96B8C"/>
          <w:p w14:paraId="00000103" w14:textId="7CED4E10" w:rsidR="00EA3037" w:rsidRPr="00E32F74" w:rsidRDefault="00000000">
            <w:r w:rsidRPr="00E32F74">
              <w:t xml:space="preserve">Se obtiene de un levantamiento utilizando un escáner láser 3D u otra tecnología, y contiene toda la información del levantamiento útil para la representación 3D de objetos existentes (edificios, monumentos, plazas, etc.), incluidas superficies con información de color. Suele tener extensiones de tipo: </w:t>
            </w:r>
            <w:proofErr w:type="gramStart"/>
            <w:r w:rsidRPr="00E32F74">
              <w:t>(.LAS</w:t>
            </w:r>
            <w:proofErr w:type="gramEnd"/>
            <w:r w:rsidRPr="00E32F74">
              <w:t>, .LAZ, .E57, .PLY, .PTS, .XYZ.). Las técnicas de medición con escáner láser y la generación de nubes de puntos, representan una de las mejores formas de adquisición de datos que existen en la actualidad, ya que los datos adquiridos contienen toda la información geométrica del objeto inspeccionado.</w:t>
            </w:r>
          </w:p>
          <w:p w14:paraId="00000104" w14:textId="77777777" w:rsidR="00EA3037" w:rsidRPr="00E32F74" w:rsidRDefault="00EA3037"/>
          <w:p w14:paraId="00000105" w14:textId="77777777" w:rsidR="00EA3037" w:rsidRPr="00E32F74" w:rsidRDefault="00000000">
            <w:r w:rsidRPr="00E32F74">
              <w:t>Las ventajas también son significativas: el tiempo de adquisición se reduce y el resultado final es realista y versátil.</w:t>
            </w:r>
          </w:p>
          <w:p w14:paraId="00000116" w14:textId="77777777" w:rsidR="00EA3037" w:rsidRPr="00E32F74" w:rsidRDefault="00EA3037" w:rsidP="00640CEE">
            <w:pPr>
              <w:ind w:left="1080"/>
              <w:rPr>
                <w:color w:val="BFBFBF"/>
              </w:rPr>
            </w:pPr>
          </w:p>
        </w:tc>
      </w:tr>
    </w:tbl>
    <w:p w14:paraId="12B3D662" w14:textId="77777777" w:rsidR="00640CEE" w:rsidRPr="00E32F74" w:rsidRDefault="00640CEE" w:rsidP="00640CEE">
      <w:pPr>
        <w:rPr>
          <w:b/>
        </w:rPr>
      </w:pPr>
    </w:p>
    <w:p w14:paraId="183421AE" w14:textId="2835F395" w:rsidR="00640CEE" w:rsidRPr="00E32F74" w:rsidRDefault="00000000" w:rsidP="00640CEE">
      <w:pPr>
        <w:ind w:left="720"/>
      </w:pPr>
      <w:sdt>
        <w:sdtPr>
          <w:tag w:val="goog_rdk_17"/>
          <w:id w:val="-932739023"/>
        </w:sdtPr>
        <w:sdtContent/>
      </w:sdt>
      <w:sdt>
        <w:sdtPr>
          <w:tag w:val="goog_rdk_18"/>
          <w:id w:val="237139244"/>
        </w:sdtPr>
        <w:sdtContent/>
      </w:sdt>
      <w:r w:rsidR="00640CEE" w:rsidRPr="00E32F74">
        <w:rPr>
          <w:b/>
        </w:rPr>
        <w:t>¿Para qué sirve?</w:t>
      </w:r>
    </w:p>
    <w:p w14:paraId="22FCCCE8" w14:textId="77777777" w:rsidR="00640CEE" w:rsidRPr="00E32F74" w:rsidRDefault="00640CEE" w:rsidP="00640CEE">
      <w:pPr>
        <w:rPr>
          <w:color w:val="BFBFBF"/>
        </w:rPr>
      </w:pPr>
    </w:p>
    <w:p w14:paraId="7047EF4A" w14:textId="77777777" w:rsidR="00640CEE" w:rsidRPr="00E32F74" w:rsidRDefault="00640CEE"/>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34"/>
        <w:gridCol w:w="6961"/>
        <w:gridCol w:w="4917"/>
      </w:tblGrid>
      <w:tr w:rsidR="00640CEE" w:rsidRPr="00E32F74" w14:paraId="116F7959" w14:textId="77777777" w:rsidTr="001614C1">
        <w:trPr>
          <w:trHeight w:val="580"/>
        </w:trPr>
        <w:tc>
          <w:tcPr>
            <w:tcW w:w="572" w:type="pct"/>
            <w:shd w:val="clear" w:color="auto" w:fill="C9DAF8"/>
            <w:tcMar>
              <w:top w:w="100" w:type="dxa"/>
              <w:left w:w="100" w:type="dxa"/>
              <w:bottom w:w="100" w:type="dxa"/>
              <w:right w:w="100" w:type="dxa"/>
            </w:tcMar>
          </w:tcPr>
          <w:p w14:paraId="644B6278" w14:textId="77777777" w:rsidR="00640CEE" w:rsidRPr="00E32F74" w:rsidRDefault="00640CEE" w:rsidP="00575C77">
            <w:pPr>
              <w:widowControl w:val="0"/>
              <w:pBdr>
                <w:top w:val="nil"/>
                <w:left w:val="nil"/>
                <w:bottom w:val="nil"/>
                <w:right w:val="nil"/>
                <w:between w:val="nil"/>
              </w:pBdr>
              <w:spacing w:line="240" w:lineRule="auto"/>
              <w:rPr>
                <w:b/>
              </w:rPr>
            </w:pPr>
            <w:r w:rsidRPr="00E32F74">
              <w:rPr>
                <w:b/>
              </w:rPr>
              <w:t>Tipo de recurso</w:t>
            </w:r>
          </w:p>
        </w:tc>
        <w:tc>
          <w:tcPr>
            <w:tcW w:w="4428" w:type="pct"/>
            <w:gridSpan w:val="2"/>
            <w:shd w:val="clear" w:color="auto" w:fill="C9DAF8"/>
            <w:tcMar>
              <w:top w:w="100" w:type="dxa"/>
              <w:left w:w="100" w:type="dxa"/>
              <w:bottom w:w="100" w:type="dxa"/>
              <w:right w:w="100" w:type="dxa"/>
            </w:tcMar>
          </w:tcPr>
          <w:p w14:paraId="3B0D89E2" w14:textId="77777777" w:rsidR="00640CEE" w:rsidRPr="00E32F74" w:rsidRDefault="00640CEE" w:rsidP="00575C77">
            <w:pPr>
              <w:pStyle w:val="Ttulo"/>
              <w:widowControl w:val="0"/>
              <w:spacing w:line="240" w:lineRule="auto"/>
              <w:jc w:val="center"/>
              <w:rPr>
                <w:sz w:val="22"/>
                <w:szCs w:val="22"/>
              </w:rPr>
            </w:pPr>
            <w:bookmarkStart w:id="15" w:name="_5sprbmv26bou" w:colFirst="0" w:colLast="0"/>
            <w:bookmarkEnd w:id="15"/>
            <w:r w:rsidRPr="00E32F74">
              <w:rPr>
                <w:sz w:val="22"/>
                <w:szCs w:val="22"/>
              </w:rPr>
              <w:t xml:space="preserve">Tarjetas </w:t>
            </w:r>
            <w:commentRangeStart w:id="16"/>
            <w:r w:rsidRPr="00E32F74">
              <w:rPr>
                <w:sz w:val="22"/>
                <w:szCs w:val="22"/>
              </w:rPr>
              <w:t>Avatar</w:t>
            </w:r>
            <w:commentRangeEnd w:id="16"/>
            <w:r w:rsidR="00F27677" w:rsidRPr="00E32F74">
              <w:rPr>
                <w:rStyle w:val="Refdecomentario"/>
              </w:rPr>
              <w:commentReference w:id="16"/>
            </w:r>
          </w:p>
        </w:tc>
      </w:tr>
      <w:tr w:rsidR="00640CEE" w:rsidRPr="00E32F74" w14:paraId="6F4AEAA6" w14:textId="77777777" w:rsidTr="001614C1">
        <w:tc>
          <w:tcPr>
            <w:tcW w:w="572" w:type="pct"/>
            <w:shd w:val="clear" w:color="auto" w:fill="auto"/>
            <w:tcMar>
              <w:top w:w="100" w:type="dxa"/>
              <w:left w:w="100" w:type="dxa"/>
              <w:bottom w:w="100" w:type="dxa"/>
              <w:right w:w="100" w:type="dxa"/>
            </w:tcMar>
          </w:tcPr>
          <w:p w14:paraId="7C8F016D" w14:textId="77777777" w:rsidR="00640CEE" w:rsidRPr="00E32F74" w:rsidRDefault="00640CEE" w:rsidP="00575C77">
            <w:pPr>
              <w:widowControl w:val="0"/>
              <w:pBdr>
                <w:top w:val="nil"/>
                <w:left w:val="nil"/>
                <w:bottom w:val="nil"/>
                <w:right w:val="nil"/>
                <w:between w:val="nil"/>
              </w:pBdr>
              <w:spacing w:line="240" w:lineRule="auto"/>
              <w:rPr>
                <w:b/>
              </w:rPr>
            </w:pPr>
            <w:r w:rsidRPr="00E32F74">
              <w:rPr>
                <w:b/>
              </w:rPr>
              <w:t>Introducción</w:t>
            </w:r>
          </w:p>
        </w:tc>
        <w:tc>
          <w:tcPr>
            <w:tcW w:w="4428" w:type="pct"/>
            <w:gridSpan w:val="2"/>
            <w:shd w:val="clear" w:color="auto" w:fill="auto"/>
            <w:tcMar>
              <w:top w:w="100" w:type="dxa"/>
              <w:left w:w="100" w:type="dxa"/>
              <w:bottom w:w="100" w:type="dxa"/>
              <w:right w:w="100" w:type="dxa"/>
            </w:tcMar>
          </w:tcPr>
          <w:p w14:paraId="499E29A5" w14:textId="2441C653" w:rsidR="00640CEE" w:rsidRPr="00E32F74" w:rsidRDefault="00640CEE" w:rsidP="00C42149">
            <w:pPr>
              <w:ind w:left="1080"/>
            </w:pPr>
            <w:r w:rsidRPr="00E32F74">
              <w:t>Una nube de puntos de cualquier objeto se puede utilizar para una variedad de propósitos</w:t>
            </w:r>
            <w:r w:rsidR="00C42149" w:rsidRPr="00E32F74">
              <w:t>, (</w:t>
            </w:r>
            <w:proofErr w:type="spellStart"/>
            <w:r w:rsidR="00C42149" w:rsidRPr="00E32F74">
              <w:t>Accasoftware</w:t>
            </w:r>
            <w:proofErr w:type="spellEnd"/>
            <w:r w:rsidR="00C42149" w:rsidRPr="00E32F74">
              <w:t>, 2021)</w:t>
            </w:r>
            <w:r w:rsidRPr="00E32F74">
              <w:t>, que incluyen:</w:t>
            </w:r>
          </w:p>
          <w:p w14:paraId="1536B859" w14:textId="293DF9A0" w:rsidR="00640CEE" w:rsidRPr="00E32F74" w:rsidRDefault="00640CEE" w:rsidP="00575C77">
            <w:pPr>
              <w:widowControl w:val="0"/>
              <w:spacing w:line="240" w:lineRule="auto"/>
              <w:rPr>
                <w:color w:val="999999"/>
              </w:rPr>
            </w:pPr>
          </w:p>
        </w:tc>
      </w:tr>
      <w:tr w:rsidR="00640CEE" w:rsidRPr="00E32F74" w14:paraId="61B6D7AF" w14:textId="77777777" w:rsidTr="001614C1">
        <w:trPr>
          <w:trHeight w:val="420"/>
        </w:trPr>
        <w:tc>
          <w:tcPr>
            <w:tcW w:w="3167" w:type="pct"/>
            <w:gridSpan w:val="2"/>
            <w:shd w:val="clear" w:color="auto" w:fill="auto"/>
            <w:tcMar>
              <w:top w:w="100" w:type="dxa"/>
              <w:left w:w="100" w:type="dxa"/>
              <w:bottom w:w="100" w:type="dxa"/>
              <w:right w:w="100" w:type="dxa"/>
            </w:tcMar>
          </w:tcPr>
          <w:p w14:paraId="728EC8C9" w14:textId="77777777" w:rsidR="00640CEE" w:rsidRPr="00E32F74" w:rsidRDefault="00640CEE" w:rsidP="00640CEE">
            <w:r w:rsidRPr="00E32F74">
              <w:lastRenderedPageBreak/>
              <w:t>Navegue libremente a través de los objetos escaneados.</w:t>
            </w:r>
          </w:p>
          <w:p w14:paraId="593B7A80" w14:textId="77EDA2E3" w:rsidR="00640CEE" w:rsidRPr="00E32F74" w:rsidRDefault="00640CEE" w:rsidP="00575C77">
            <w:pPr>
              <w:widowControl w:val="0"/>
              <w:pBdr>
                <w:top w:val="nil"/>
                <w:left w:val="nil"/>
                <w:bottom w:val="nil"/>
                <w:right w:val="nil"/>
                <w:between w:val="nil"/>
              </w:pBdr>
              <w:spacing w:line="240" w:lineRule="auto"/>
              <w:rPr>
                <w:b/>
                <w:color w:val="999999"/>
              </w:rPr>
            </w:pPr>
          </w:p>
        </w:tc>
        <w:tc>
          <w:tcPr>
            <w:tcW w:w="1833" w:type="pct"/>
            <w:shd w:val="clear" w:color="auto" w:fill="auto"/>
            <w:tcMar>
              <w:top w:w="100" w:type="dxa"/>
              <w:left w:w="100" w:type="dxa"/>
              <w:bottom w:w="100" w:type="dxa"/>
              <w:right w:w="100" w:type="dxa"/>
            </w:tcMar>
          </w:tcPr>
          <w:p w14:paraId="34D4373D" w14:textId="235C9972" w:rsidR="00640CEE" w:rsidRPr="00E32F74" w:rsidRDefault="00F27677" w:rsidP="00575C77">
            <w:pPr>
              <w:widowControl w:val="0"/>
              <w:spacing w:line="240" w:lineRule="auto"/>
            </w:pPr>
            <w:r w:rsidRPr="00E32F74">
              <w:rPr>
                <w:noProof/>
              </w:rPr>
              <w:drawing>
                <wp:inline distT="0" distB="0" distL="0" distR="0" wp14:anchorId="66293764" wp14:editId="6184622E">
                  <wp:extent cx="713433" cy="713433"/>
                  <wp:effectExtent l="0" t="0" r="0" b="0"/>
                  <wp:docPr id="21" name="Imagen 21" descr="preferenci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ferencias icono grat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6859" cy="716859"/>
                          </a:xfrm>
                          <a:prstGeom prst="rect">
                            <a:avLst/>
                          </a:prstGeom>
                          <a:noFill/>
                          <a:ln>
                            <a:noFill/>
                          </a:ln>
                        </pic:spPr>
                      </pic:pic>
                    </a:graphicData>
                  </a:graphic>
                </wp:inline>
              </w:drawing>
            </w:r>
          </w:p>
          <w:p w14:paraId="4C57DC9A" w14:textId="4EEF8FC5" w:rsidR="00640CEE" w:rsidRPr="00E32F74" w:rsidRDefault="00640CEE" w:rsidP="00575C77">
            <w:pPr>
              <w:widowControl w:val="0"/>
              <w:spacing w:line="240" w:lineRule="auto"/>
            </w:pPr>
            <w:r w:rsidRPr="00E32F74">
              <w:rPr>
                <w:b/>
              </w:rPr>
              <w:t>Imagen</w:t>
            </w:r>
            <w:r w:rsidRPr="00E32F74">
              <w:rPr>
                <w:color w:val="666666"/>
              </w:rPr>
              <w:t xml:space="preserve"> </w:t>
            </w:r>
            <w:r w:rsidR="00A73886" w:rsidRPr="00E32F74">
              <w:rPr>
                <w:color w:val="666666"/>
              </w:rPr>
              <w:t>225223_ i16</w:t>
            </w:r>
          </w:p>
        </w:tc>
      </w:tr>
      <w:tr w:rsidR="00640CEE" w:rsidRPr="00E32F74" w14:paraId="22C9988D" w14:textId="77777777" w:rsidTr="001614C1">
        <w:trPr>
          <w:trHeight w:val="420"/>
        </w:trPr>
        <w:tc>
          <w:tcPr>
            <w:tcW w:w="3167" w:type="pct"/>
            <w:gridSpan w:val="2"/>
            <w:shd w:val="clear" w:color="auto" w:fill="auto"/>
            <w:tcMar>
              <w:top w:w="100" w:type="dxa"/>
              <w:left w:w="100" w:type="dxa"/>
              <w:bottom w:w="100" w:type="dxa"/>
              <w:right w:w="100" w:type="dxa"/>
            </w:tcMar>
          </w:tcPr>
          <w:p w14:paraId="34094239" w14:textId="77777777" w:rsidR="00640CEE" w:rsidRPr="00E32F74" w:rsidRDefault="00640CEE" w:rsidP="001614C1">
            <w:r w:rsidRPr="00E32F74">
              <w:t>Realice un análisis preciso del modelo.</w:t>
            </w:r>
          </w:p>
          <w:p w14:paraId="67725BC0" w14:textId="5DC0444E" w:rsidR="00640CEE" w:rsidRPr="00E32F74" w:rsidRDefault="00640CEE" w:rsidP="00575C77">
            <w:pPr>
              <w:widowControl w:val="0"/>
              <w:spacing w:line="240" w:lineRule="auto"/>
              <w:rPr>
                <w:b/>
              </w:rPr>
            </w:pPr>
          </w:p>
        </w:tc>
        <w:tc>
          <w:tcPr>
            <w:tcW w:w="1833" w:type="pct"/>
            <w:shd w:val="clear" w:color="auto" w:fill="auto"/>
            <w:tcMar>
              <w:top w:w="100" w:type="dxa"/>
              <w:left w:w="100" w:type="dxa"/>
              <w:bottom w:w="100" w:type="dxa"/>
              <w:right w:w="100" w:type="dxa"/>
            </w:tcMar>
          </w:tcPr>
          <w:p w14:paraId="34446C77" w14:textId="6629B034" w:rsidR="00640CEE" w:rsidRPr="00E32F74" w:rsidRDefault="00F27677" w:rsidP="00575C77">
            <w:pPr>
              <w:widowControl w:val="0"/>
              <w:spacing w:line="240" w:lineRule="auto"/>
            </w:pPr>
            <w:r w:rsidRPr="00E32F74">
              <w:rPr>
                <w:noProof/>
              </w:rPr>
              <w:drawing>
                <wp:inline distT="0" distB="0" distL="0" distR="0" wp14:anchorId="6859BB64" wp14:editId="5576D8DF">
                  <wp:extent cx="713433" cy="713433"/>
                  <wp:effectExtent l="0" t="0" r="0" b="0"/>
                  <wp:docPr id="22" name="Imagen 22" descr="preferenci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ferencias icono grat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6859" cy="716859"/>
                          </a:xfrm>
                          <a:prstGeom prst="rect">
                            <a:avLst/>
                          </a:prstGeom>
                          <a:noFill/>
                          <a:ln>
                            <a:noFill/>
                          </a:ln>
                        </pic:spPr>
                      </pic:pic>
                    </a:graphicData>
                  </a:graphic>
                </wp:inline>
              </w:drawing>
            </w:r>
          </w:p>
          <w:p w14:paraId="4001DEB5" w14:textId="09BFC540" w:rsidR="00640CEE" w:rsidRPr="00E32F74" w:rsidRDefault="00640CEE" w:rsidP="00575C77">
            <w:pPr>
              <w:widowControl w:val="0"/>
              <w:spacing w:line="240" w:lineRule="auto"/>
              <w:rPr>
                <w:b/>
              </w:rPr>
            </w:pPr>
            <w:r w:rsidRPr="00E32F74">
              <w:rPr>
                <w:b/>
              </w:rPr>
              <w:t xml:space="preserve">Imagen: </w:t>
            </w:r>
            <w:r w:rsidR="00A73886" w:rsidRPr="00E32F74">
              <w:rPr>
                <w:color w:val="666666"/>
              </w:rPr>
              <w:t>225223_ i17</w:t>
            </w:r>
          </w:p>
        </w:tc>
      </w:tr>
      <w:tr w:rsidR="00640CEE" w:rsidRPr="00E32F74" w14:paraId="3B8B6F71" w14:textId="77777777" w:rsidTr="001614C1">
        <w:trPr>
          <w:trHeight w:val="420"/>
        </w:trPr>
        <w:tc>
          <w:tcPr>
            <w:tcW w:w="3167" w:type="pct"/>
            <w:gridSpan w:val="2"/>
            <w:shd w:val="clear" w:color="auto" w:fill="auto"/>
            <w:tcMar>
              <w:top w:w="100" w:type="dxa"/>
              <w:left w:w="100" w:type="dxa"/>
              <w:bottom w:w="100" w:type="dxa"/>
              <w:right w:w="100" w:type="dxa"/>
            </w:tcMar>
          </w:tcPr>
          <w:p w14:paraId="7D32D90A" w14:textId="77777777" w:rsidR="00640CEE" w:rsidRPr="00E32F74" w:rsidRDefault="00640CEE" w:rsidP="001614C1">
            <w:r w:rsidRPr="00E32F74">
              <w:t>Tome medidas en el modelo, incluso en puntos que no son realmente accesibles.</w:t>
            </w:r>
          </w:p>
          <w:p w14:paraId="0D833180" w14:textId="4D3173C3" w:rsidR="00640CEE" w:rsidRPr="00E32F74" w:rsidRDefault="00640CEE" w:rsidP="00575C77">
            <w:pPr>
              <w:widowControl w:val="0"/>
              <w:spacing w:line="240" w:lineRule="auto"/>
              <w:rPr>
                <w:b/>
              </w:rPr>
            </w:pPr>
          </w:p>
        </w:tc>
        <w:tc>
          <w:tcPr>
            <w:tcW w:w="1833" w:type="pct"/>
            <w:shd w:val="clear" w:color="auto" w:fill="auto"/>
            <w:tcMar>
              <w:top w:w="100" w:type="dxa"/>
              <w:left w:w="100" w:type="dxa"/>
              <w:bottom w:w="100" w:type="dxa"/>
              <w:right w:w="100" w:type="dxa"/>
            </w:tcMar>
          </w:tcPr>
          <w:p w14:paraId="3616AD1B" w14:textId="39E274DF" w:rsidR="00640CEE" w:rsidRPr="00E32F74" w:rsidRDefault="00F27677" w:rsidP="00575C77">
            <w:pPr>
              <w:widowControl w:val="0"/>
              <w:spacing w:line="240" w:lineRule="auto"/>
            </w:pPr>
            <w:r w:rsidRPr="00E32F74">
              <w:rPr>
                <w:noProof/>
              </w:rPr>
              <w:drawing>
                <wp:inline distT="0" distB="0" distL="0" distR="0" wp14:anchorId="3FAA5213" wp14:editId="041B6C30">
                  <wp:extent cx="713433" cy="713433"/>
                  <wp:effectExtent l="0" t="0" r="0" b="0"/>
                  <wp:docPr id="23" name="Imagen 23" descr="preferenci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ferencias icono grat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6859" cy="716859"/>
                          </a:xfrm>
                          <a:prstGeom prst="rect">
                            <a:avLst/>
                          </a:prstGeom>
                          <a:noFill/>
                          <a:ln>
                            <a:noFill/>
                          </a:ln>
                        </pic:spPr>
                      </pic:pic>
                    </a:graphicData>
                  </a:graphic>
                </wp:inline>
              </w:drawing>
            </w:r>
          </w:p>
          <w:p w14:paraId="1EFBC398" w14:textId="06DA31A8" w:rsidR="00640CEE" w:rsidRPr="00E32F74" w:rsidRDefault="00640CEE" w:rsidP="00575C77">
            <w:pPr>
              <w:widowControl w:val="0"/>
              <w:spacing w:line="240" w:lineRule="auto"/>
              <w:rPr>
                <w:b/>
              </w:rPr>
            </w:pPr>
            <w:r w:rsidRPr="00E32F74">
              <w:rPr>
                <w:b/>
              </w:rPr>
              <w:t xml:space="preserve">Imagen: </w:t>
            </w:r>
            <w:r w:rsidR="00A73886" w:rsidRPr="00E32F74">
              <w:rPr>
                <w:color w:val="666666"/>
              </w:rPr>
              <w:t>225223_ i18</w:t>
            </w:r>
          </w:p>
        </w:tc>
      </w:tr>
      <w:tr w:rsidR="00640CEE" w:rsidRPr="00E32F74" w14:paraId="5E0F405A" w14:textId="77777777" w:rsidTr="001614C1">
        <w:trPr>
          <w:trHeight w:val="420"/>
        </w:trPr>
        <w:tc>
          <w:tcPr>
            <w:tcW w:w="3167" w:type="pct"/>
            <w:gridSpan w:val="2"/>
            <w:shd w:val="clear" w:color="auto" w:fill="auto"/>
            <w:tcMar>
              <w:top w:w="100" w:type="dxa"/>
              <w:left w:w="100" w:type="dxa"/>
              <w:bottom w:w="100" w:type="dxa"/>
              <w:right w:w="100" w:type="dxa"/>
            </w:tcMar>
          </w:tcPr>
          <w:p w14:paraId="6F6359E0" w14:textId="77777777" w:rsidR="00640CEE" w:rsidRPr="00E32F74" w:rsidRDefault="00640CEE" w:rsidP="001614C1">
            <w:r w:rsidRPr="00E32F74">
              <w:t>Conocer el estado real de la obra (infraestructura, edificaciones, etc.).</w:t>
            </w:r>
          </w:p>
          <w:p w14:paraId="62885239" w14:textId="6B1A6A0D" w:rsidR="00640CEE" w:rsidRPr="00E32F74" w:rsidRDefault="00640CEE" w:rsidP="00575C77">
            <w:pPr>
              <w:widowControl w:val="0"/>
              <w:spacing w:line="240" w:lineRule="auto"/>
              <w:rPr>
                <w:b/>
              </w:rPr>
            </w:pPr>
          </w:p>
        </w:tc>
        <w:tc>
          <w:tcPr>
            <w:tcW w:w="1833" w:type="pct"/>
            <w:shd w:val="clear" w:color="auto" w:fill="auto"/>
            <w:tcMar>
              <w:top w:w="100" w:type="dxa"/>
              <w:left w:w="100" w:type="dxa"/>
              <w:bottom w:w="100" w:type="dxa"/>
              <w:right w:w="100" w:type="dxa"/>
            </w:tcMar>
          </w:tcPr>
          <w:p w14:paraId="51A45C40" w14:textId="7504D4CE" w:rsidR="00640CEE" w:rsidRPr="00E32F74" w:rsidRDefault="00F27677" w:rsidP="00575C77">
            <w:pPr>
              <w:widowControl w:val="0"/>
              <w:spacing w:line="240" w:lineRule="auto"/>
            </w:pPr>
            <w:r w:rsidRPr="00E32F74">
              <w:rPr>
                <w:noProof/>
              </w:rPr>
              <w:drawing>
                <wp:inline distT="0" distB="0" distL="0" distR="0" wp14:anchorId="5564CC8F" wp14:editId="17086F2E">
                  <wp:extent cx="713433" cy="713433"/>
                  <wp:effectExtent l="0" t="0" r="0" b="0"/>
                  <wp:docPr id="24" name="Imagen 24" descr="preferenci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ferencias icono grat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6859" cy="716859"/>
                          </a:xfrm>
                          <a:prstGeom prst="rect">
                            <a:avLst/>
                          </a:prstGeom>
                          <a:noFill/>
                          <a:ln>
                            <a:noFill/>
                          </a:ln>
                        </pic:spPr>
                      </pic:pic>
                    </a:graphicData>
                  </a:graphic>
                </wp:inline>
              </w:drawing>
            </w:r>
          </w:p>
          <w:p w14:paraId="2973E46F" w14:textId="710135BC" w:rsidR="00640CEE" w:rsidRPr="00E32F74" w:rsidRDefault="00640CEE" w:rsidP="00575C77">
            <w:pPr>
              <w:widowControl w:val="0"/>
              <w:spacing w:line="240" w:lineRule="auto"/>
              <w:rPr>
                <w:b/>
              </w:rPr>
            </w:pPr>
            <w:r w:rsidRPr="00E32F74">
              <w:rPr>
                <w:b/>
              </w:rPr>
              <w:t xml:space="preserve">Imagen: </w:t>
            </w:r>
            <w:r w:rsidR="00A73886" w:rsidRPr="00E32F74">
              <w:rPr>
                <w:color w:val="666666"/>
              </w:rPr>
              <w:t>225223_ i19</w:t>
            </w:r>
          </w:p>
        </w:tc>
      </w:tr>
      <w:tr w:rsidR="00640CEE" w:rsidRPr="00E32F74" w14:paraId="782B9BC1" w14:textId="77777777" w:rsidTr="001614C1">
        <w:trPr>
          <w:trHeight w:val="420"/>
        </w:trPr>
        <w:tc>
          <w:tcPr>
            <w:tcW w:w="3167" w:type="pct"/>
            <w:gridSpan w:val="2"/>
            <w:shd w:val="clear" w:color="auto" w:fill="auto"/>
            <w:tcMar>
              <w:top w:w="100" w:type="dxa"/>
              <w:left w:w="100" w:type="dxa"/>
              <w:bottom w:w="100" w:type="dxa"/>
              <w:right w:w="100" w:type="dxa"/>
            </w:tcMar>
          </w:tcPr>
          <w:p w14:paraId="34FED610" w14:textId="77777777" w:rsidR="00640CEE" w:rsidRPr="00E32F74" w:rsidRDefault="00640CEE" w:rsidP="001614C1">
            <w:r w:rsidRPr="00E32F74">
              <w:t>Compara varios modelos.</w:t>
            </w:r>
          </w:p>
          <w:p w14:paraId="3B5638EC" w14:textId="2B068A92" w:rsidR="00640CEE" w:rsidRPr="00E32F74" w:rsidRDefault="00640CEE" w:rsidP="00575C77">
            <w:pPr>
              <w:widowControl w:val="0"/>
              <w:spacing w:line="240" w:lineRule="auto"/>
              <w:rPr>
                <w:b/>
              </w:rPr>
            </w:pPr>
          </w:p>
        </w:tc>
        <w:tc>
          <w:tcPr>
            <w:tcW w:w="1833" w:type="pct"/>
            <w:shd w:val="clear" w:color="auto" w:fill="auto"/>
            <w:tcMar>
              <w:top w:w="100" w:type="dxa"/>
              <w:left w:w="100" w:type="dxa"/>
              <w:bottom w:w="100" w:type="dxa"/>
              <w:right w:w="100" w:type="dxa"/>
            </w:tcMar>
          </w:tcPr>
          <w:p w14:paraId="27C42421" w14:textId="0B2E7120" w:rsidR="00640CEE" w:rsidRPr="00E32F74" w:rsidRDefault="00F27677" w:rsidP="00575C77">
            <w:pPr>
              <w:widowControl w:val="0"/>
              <w:spacing w:line="240" w:lineRule="auto"/>
            </w:pPr>
            <w:r w:rsidRPr="00E32F74">
              <w:rPr>
                <w:noProof/>
              </w:rPr>
              <w:drawing>
                <wp:inline distT="0" distB="0" distL="0" distR="0" wp14:anchorId="0FB688A8" wp14:editId="68A55910">
                  <wp:extent cx="713433" cy="713433"/>
                  <wp:effectExtent l="0" t="0" r="0" b="0"/>
                  <wp:docPr id="25" name="Imagen 25" descr="preferenci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ferencias icono grat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6859" cy="716859"/>
                          </a:xfrm>
                          <a:prstGeom prst="rect">
                            <a:avLst/>
                          </a:prstGeom>
                          <a:noFill/>
                          <a:ln>
                            <a:noFill/>
                          </a:ln>
                        </pic:spPr>
                      </pic:pic>
                    </a:graphicData>
                  </a:graphic>
                </wp:inline>
              </w:drawing>
            </w:r>
          </w:p>
          <w:p w14:paraId="2AAADEA1" w14:textId="3E09E0C0" w:rsidR="00640CEE" w:rsidRPr="00E32F74" w:rsidRDefault="00640CEE" w:rsidP="00575C77">
            <w:pPr>
              <w:widowControl w:val="0"/>
              <w:spacing w:line="240" w:lineRule="auto"/>
              <w:rPr>
                <w:b/>
              </w:rPr>
            </w:pPr>
            <w:r w:rsidRPr="00E32F74">
              <w:rPr>
                <w:b/>
              </w:rPr>
              <w:t xml:space="preserve">Imagen: </w:t>
            </w:r>
            <w:r w:rsidR="00F27677" w:rsidRPr="00E32F74">
              <w:rPr>
                <w:color w:val="000000"/>
              </w:rPr>
              <w:t>225223_ i</w:t>
            </w:r>
            <w:r w:rsidR="00A73886" w:rsidRPr="00E32F74">
              <w:rPr>
                <w:color w:val="000000"/>
              </w:rPr>
              <w:t>20</w:t>
            </w:r>
          </w:p>
        </w:tc>
      </w:tr>
      <w:tr w:rsidR="00F27677" w:rsidRPr="00E32F74" w14:paraId="4F2796E3" w14:textId="77777777" w:rsidTr="001614C1">
        <w:trPr>
          <w:trHeight w:val="420"/>
        </w:trPr>
        <w:tc>
          <w:tcPr>
            <w:tcW w:w="3167" w:type="pct"/>
            <w:gridSpan w:val="2"/>
            <w:shd w:val="clear" w:color="auto" w:fill="auto"/>
            <w:tcMar>
              <w:top w:w="100" w:type="dxa"/>
              <w:left w:w="100" w:type="dxa"/>
              <w:bottom w:w="100" w:type="dxa"/>
              <w:right w:w="100" w:type="dxa"/>
            </w:tcMar>
          </w:tcPr>
          <w:p w14:paraId="4BBA7801" w14:textId="77777777" w:rsidR="00F27677" w:rsidRPr="00E32F74" w:rsidRDefault="00F27677" w:rsidP="00F27677">
            <w:r w:rsidRPr="00E32F74">
              <w:lastRenderedPageBreak/>
              <w:t>Utilice estos puntos como guía para dibujar y restaurar el terreno.</w:t>
            </w:r>
          </w:p>
          <w:p w14:paraId="4D640949" w14:textId="77777777" w:rsidR="00F27677" w:rsidRPr="00E32F74" w:rsidRDefault="00F27677" w:rsidP="00F27677">
            <w:pPr>
              <w:widowControl w:val="0"/>
              <w:spacing w:line="240" w:lineRule="auto"/>
              <w:rPr>
                <w:b/>
                <w:color w:val="999999"/>
              </w:rPr>
            </w:pPr>
          </w:p>
        </w:tc>
        <w:tc>
          <w:tcPr>
            <w:tcW w:w="1833" w:type="pct"/>
            <w:shd w:val="clear" w:color="auto" w:fill="auto"/>
            <w:tcMar>
              <w:top w:w="100" w:type="dxa"/>
              <w:left w:w="100" w:type="dxa"/>
              <w:bottom w:w="100" w:type="dxa"/>
              <w:right w:w="100" w:type="dxa"/>
            </w:tcMar>
          </w:tcPr>
          <w:p w14:paraId="43ED4F4B" w14:textId="77777777" w:rsidR="00F27677" w:rsidRPr="00E32F74" w:rsidRDefault="00F27677" w:rsidP="00F27677">
            <w:pPr>
              <w:widowControl w:val="0"/>
              <w:spacing w:line="240" w:lineRule="auto"/>
            </w:pPr>
            <w:r w:rsidRPr="00E32F74">
              <w:rPr>
                <w:noProof/>
              </w:rPr>
              <w:drawing>
                <wp:inline distT="0" distB="0" distL="0" distR="0" wp14:anchorId="7FA7023F" wp14:editId="450E3056">
                  <wp:extent cx="713433" cy="713433"/>
                  <wp:effectExtent l="0" t="0" r="0" b="0"/>
                  <wp:docPr id="26" name="Imagen 26" descr="preferenci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ferencias icono grat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6859" cy="716859"/>
                          </a:xfrm>
                          <a:prstGeom prst="rect">
                            <a:avLst/>
                          </a:prstGeom>
                          <a:noFill/>
                          <a:ln>
                            <a:noFill/>
                          </a:ln>
                        </pic:spPr>
                      </pic:pic>
                    </a:graphicData>
                  </a:graphic>
                </wp:inline>
              </w:drawing>
            </w:r>
          </w:p>
          <w:p w14:paraId="11C50A44" w14:textId="438A9D3B" w:rsidR="00F27677" w:rsidRPr="00E32F74" w:rsidRDefault="00F27677" w:rsidP="00F27677">
            <w:pPr>
              <w:widowControl w:val="0"/>
              <w:spacing w:line="240" w:lineRule="auto"/>
              <w:rPr>
                <w:b/>
                <w:color w:val="999999"/>
              </w:rPr>
            </w:pPr>
            <w:r w:rsidRPr="00E32F74">
              <w:rPr>
                <w:b/>
              </w:rPr>
              <w:t xml:space="preserve">Imagen: </w:t>
            </w:r>
            <w:r w:rsidRPr="00E32F74">
              <w:rPr>
                <w:color w:val="000000"/>
              </w:rPr>
              <w:t>225223_ i</w:t>
            </w:r>
            <w:r w:rsidR="00A73886" w:rsidRPr="00E32F74">
              <w:rPr>
                <w:color w:val="000000"/>
              </w:rPr>
              <w:t>21</w:t>
            </w:r>
          </w:p>
        </w:tc>
      </w:tr>
      <w:tr w:rsidR="00F27677" w:rsidRPr="00E32F74" w14:paraId="1DD53DBB" w14:textId="77777777" w:rsidTr="001614C1">
        <w:trPr>
          <w:trHeight w:val="420"/>
        </w:trPr>
        <w:tc>
          <w:tcPr>
            <w:tcW w:w="3167" w:type="pct"/>
            <w:gridSpan w:val="2"/>
            <w:shd w:val="clear" w:color="auto" w:fill="auto"/>
            <w:tcMar>
              <w:top w:w="100" w:type="dxa"/>
              <w:left w:w="100" w:type="dxa"/>
              <w:bottom w:w="100" w:type="dxa"/>
              <w:right w:w="100" w:type="dxa"/>
            </w:tcMar>
          </w:tcPr>
          <w:p w14:paraId="1ABB99FE" w14:textId="77777777" w:rsidR="00F27677" w:rsidRPr="00E32F74" w:rsidRDefault="00F27677" w:rsidP="00F27677">
            <w:r w:rsidRPr="00E32F74">
              <w:t>Interprete los datos de color o reflectancia para varios tipos de análisis.</w:t>
            </w:r>
          </w:p>
          <w:p w14:paraId="622AA7B7" w14:textId="77777777" w:rsidR="00F27677" w:rsidRPr="00E32F74" w:rsidRDefault="00F27677" w:rsidP="00F27677">
            <w:pPr>
              <w:widowControl w:val="0"/>
              <w:spacing w:line="240" w:lineRule="auto"/>
              <w:rPr>
                <w:b/>
                <w:color w:val="999999"/>
              </w:rPr>
            </w:pPr>
          </w:p>
        </w:tc>
        <w:tc>
          <w:tcPr>
            <w:tcW w:w="1833" w:type="pct"/>
            <w:shd w:val="clear" w:color="auto" w:fill="auto"/>
            <w:tcMar>
              <w:top w:w="100" w:type="dxa"/>
              <w:left w:w="100" w:type="dxa"/>
              <w:bottom w:w="100" w:type="dxa"/>
              <w:right w:w="100" w:type="dxa"/>
            </w:tcMar>
          </w:tcPr>
          <w:p w14:paraId="1847C43C" w14:textId="77777777" w:rsidR="00F27677" w:rsidRPr="00E32F74" w:rsidRDefault="00F27677" w:rsidP="00F27677">
            <w:pPr>
              <w:widowControl w:val="0"/>
              <w:spacing w:line="240" w:lineRule="auto"/>
            </w:pPr>
            <w:r w:rsidRPr="00E32F74">
              <w:rPr>
                <w:noProof/>
              </w:rPr>
              <w:drawing>
                <wp:inline distT="0" distB="0" distL="0" distR="0" wp14:anchorId="73F20D16" wp14:editId="27ED0CC4">
                  <wp:extent cx="713433" cy="713433"/>
                  <wp:effectExtent l="0" t="0" r="0" b="0"/>
                  <wp:docPr id="27" name="Imagen 27" descr="preferenci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ferencias icono grat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6859" cy="716859"/>
                          </a:xfrm>
                          <a:prstGeom prst="rect">
                            <a:avLst/>
                          </a:prstGeom>
                          <a:noFill/>
                          <a:ln>
                            <a:noFill/>
                          </a:ln>
                        </pic:spPr>
                      </pic:pic>
                    </a:graphicData>
                  </a:graphic>
                </wp:inline>
              </w:drawing>
            </w:r>
          </w:p>
          <w:p w14:paraId="1970F78B" w14:textId="2ACC034D" w:rsidR="00F27677" w:rsidRPr="00E32F74" w:rsidRDefault="00F27677" w:rsidP="00F27677">
            <w:pPr>
              <w:widowControl w:val="0"/>
              <w:spacing w:line="240" w:lineRule="auto"/>
              <w:rPr>
                <w:b/>
                <w:color w:val="999999"/>
              </w:rPr>
            </w:pPr>
            <w:r w:rsidRPr="00E32F74">
              <w:rPr>
                <w:b/>
              </w:rPr>
              <w:t xml:space="preserve">Imagen: </w:t>
            </w:r>
            <w:r w:rsidRPr="00E32F74">
              <w:rPr>
                <w:color w:val="000000"/>
              </w:rPr>
              <w:t>225223_ i</w:t>
            </w:r>
            <w:r w:rsidR="00A73886" w:rsidRPr="00E32F74">
              <w:rPr>
                <w:color w:val="000000"/>
              </w:rPr>
              <w:t>22</w:t>
            </w:r>
          </w:p>
        </w:tc>
      </w:tr>
      <w:tr w:rsidR="00F27677" w:rsidRPr="00E32F74" w14:paraId="0B418614" w14:textId="77777777" w:rsidTr="001614C1">
        <w:trPr>
          <w:trHeight w:val="420"/>
        </w:trPr>
        <w:tc>
          <w:tcPr>
            <w:tcW w:w="3167" w:type="pct"/>
            <w:gridSpan w:val="2"/>
            <w:shd w:val="clear" w:color="auto" w:fill="auto"/>
            <w:tcMar>
              <w:top w:w="100" w:type="dxa"/>
              <w:left w:w="100" w:type="dxa"/>
              <w:bottom w:w="100" w:type="dxa"/>
              <w:right w:w="100" w:type="dxa"/>
            </w:tcMar>
          </w:tcPr>
          <w:p w14:paraId="2B3B1352" w14:textId="77777777" w:rsidR="00F27677" w:rsidRPr="00E32F74" w:rsidRDefault="00F27677" w:rsidP="00F27677">
            <w:r w:rsidRPr="00E32F74">
              <w:t>Genere un modelo de malla (un modelo de superficie que consta de polígonos cuyos bordes son segmentos de línea que conectan los puntos de la nube y cuyos vértices son puntos en la propia nube).</w:t>
            </w:r>
          </w:p>
          <w:p w14:paraId="00072446" w14:textId="77777777" w:rsidR="00F27677" w:rsidRPr="00E32F74" w:rsidRDefault="00F27677" w:rsidP="00F27677">
            <w:pPr>
              <w:widowControl w:val="0"/>
              <w:spacing w:line="240" w:lineRule="auto"/>
              <w:rPr>
                <w:b/>
                <w:color w:val="999999"/>
              </w:rPr>
            </w:pPr>
          </w:p>
        </w:tc>
        <w:tc>
          <w:tcPr>
            <w:tcW w:w="1833" w:type="pct"/>
            <w:shd w:val="clear" w:color="auto" w:fill="auto"/>
            <w:tcMar>
              <w:top w:w="100" w:type="dxa"/>
              <w:left w:w="100" w:type="dxa"/>
              <w:bottom w:w="100" w:type="dxa"/>
              <w:right w:w="100" w:type="dxa"/>
            </w:tcMar>
          </w:tcPr>
          <w:p w14:paraId="2DEEE1D8" w14:textId="77777777" w:rsidR="00F27677" w:rsidRPr="00E32F74" w:rsidRDefault="00F27677" w:rsidP="00F27677">
            <w:pPr>
              <w:widowControl w:val="0"/>
              <w:spacing w:line="240" w:lineRule="auto"/>
            </w:pPr>
            <w:r w:rsidRPr="00E32F74">
              <w:rPr>
                <w:noProof/>
              </w:rPr>
              <w:drawing>
                <wp:inline distT="0" distB="0" distL="0" distR="0" wp14:anchorId="7D2B41BD" wp14:editId="7F85E272">
                  <wp:extent cx="713433" cy="713433"/>
                  <wp:effectExtent l="0" t="0" r="0" b="0"/>
                  <wp:docPr id="28" name="Imagen 28" descr="preferenci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ferencias icono grat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6859" cy="716859"/>
                          </a:xfrm>
                          <a:prstGeom prst="rect">
                            <a:avLst/>
                          </a:prstGeom>
                          <a:noFill/>
                          <a:ln>
                            <a:noFill/>
                          </a:ln>
                        </pic:spPr>
                      </pic:pic>
                    </a:graphicData>
                  </a:graphic>
                </wp:inline>
              </w:drawing>
            </w:r>
          </w:p>
          <w:p w14:paraId="2D074728" w14:textId="060E3B86" w:rsidR="00F27677" w:rsidRPr="00E32F74" w:rsidRDefault="00F27677" w:rsidP="00F27677">
            <w:pPr>
              <w:widowControl w:val="0"/>
              <w:spacing w:line="240" w:lineRule="auto"/>
              <w:rPr>
                <w:b/>
                <w:color w:val="999999"/>
              </w:rPr>
            </w:pPr>
            <w:r w:rsidRPr="00E32F74">
              <w:rPr>
                <w:b/>
              </w:rPr>
              <w:t xml:space="preserve">Imagen: </w:t>
            </w:r>
            <w:r w:rsidRPr="00E32F74">
              <w:rPr>
                <w:color w:val="000000"/>
              </w:rPr>
              <w:t>225223_ i</w:t>
            </w:r>
            <w:r w:rsidR="00A73886" w:rsidRPr="00E32F74">
              <w:rPr>
                <w:color w:val="000000"/>
              </w:rPr>
              <w:t>23</w:t>
            </w:r>
          </w:p>
        </w:tc>
      </w:tr>
      <w:tr w:rsidR="00F27677" w:rsidRPr="00E32F74" w14:paraId="48D7C490" w14:textId="77777777" w:rsidTr="001614C1">
        <w:trPr>
          <w:trHeight w:val="420"/>
        </w:trPr>
        <w:tc>
          <w:tcPr>
            <w:tcW w:w="3167" w:type="pct"/>
            <w:gridSpan w:val="2"/>
            <w:shd w:val="clear" w:color="auto" w:fill="auto"/>
            <w:tcMar>
              <w:top w:w="100" w:type="dxa"/>
              <w:left w:w="100" w:type="dxa"/>
              <w:bottom w:w="100" w:type="dxa"/>
              <w:right w:w="100" w:type="dxa"/>
            </w:tcMar>
          </w:tcPr>
          <w:p w14:paraId="2EBC4F4E" w14:textId="77777777" w:rsidR="00F27677" w:rsidRPr="00E32F74" w:rsidRDefault="00F27677" w:rsidP="00F27677">
            <w:r w:rsidRPr="00E32F74">
              <w:t>Desarrollar un modelo BIM "inteligente" que contenga toda la información sobre las características de los objetos detectados.</w:t>
            </w:r>
          </w:p>
          <w:p w14:paraId="4DE56D46" w14:textId="77777777" w:rsidR="00F27677" w:rsidRPr="00E32F74" w:rsidRDefault="00F27677" w:rsidP="00F27677">
            <w:pPr>
              <w:widowControl w:val="0"/>
              <w:spacing w:line="240" w:lineRule="auto"/>
              <w:rPr>
                <w:b/>
                <w:color w:val="999999"/>
              </w:rPr>
            </w:pPr>
          </w:p>
        </w:tc>
        <w:tc>
          <w:tcPr>
            <w:tcW w:w="1833" w:type="pct"/>
            <w:shd w:val="clear" w:color="auto" w:fill="auto"/>
            <w:tcMar>
              <w:top w:w="100" w:type="dxa"/>
              <w:left w:w="100" w:type="dxa"/>
              <w:bottom w:w="100" w:type="dxa"/>
              <w:right w:w="100" w:type="dxa"/>
            </w:tcMar>
          </w:tcPr>
          <w:p w14:paraId="5182D88D" w14:textId="77777777" w:rsidR="00F27677" w:rsidRPr="00E32F74" w:rsidRDefault="00F27677" w:rsidP="00F27677">
            <w:pPr>
              <w:widowControl w:val="0"/>
              <w:spacing w:line="240" w:lineRule="auto"/>
            </w:pPr>
            <w:r w:rsidRPr="00E32F74">
              <w:rPr>
                <w:noProof/>
              </w:rPr>
              <w:drawing>
                <wp:inline distT="0" distB="0" distL="0" distR="0" wp14:anchorId="44E26735" wp14:editId="3C9E28C2">
                  <wp:extent cx="713433" cy="713433"/>
                  <wp:effectExtent l="0" t="0" r="0" b="0"/>
                  <wp:docPr id="29" name="Imagen 29" descr="preferenci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ferencias icono grat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6859" cy="716859"/>
                          </a:xfrm>
                          <a:prstGeom prst="rect">
                            <a:avLst/>
                          </a:prstGeom>
                          <a:noFill/>
                          <a:ln>
                            <a:noFill/>
                          </a:ln>
                        </pic:spPr>
                      </pic:pic>
                    </a:graphicData>
                  </a:graphic>
                </wp:inline>
              </w:drawing>
            </w:r>
          </w:p>
          <w:p w14:paraId="759DFBF4" w14:textId="1C863E46" w:rsidR="00F27677" w:rsidRPr="00E32F74" w:rsidRDefault="00F27677" w:rsidP="00F27677">
            <w:pPr>
              <w:widowControl w:val="0"/>
              <w:spacing w:line="240" w:lineRule="auto"/>
              <w:rPr>
                <w:b/>
                <w:color w:val="999999"/>
              </w:rPr>
            </w:pPr>
            <w:r w:rsidRPr="00E32F74">
              <w:rPr>
                <w:b/>
              </w:rPr>
              <w:t xml:space="preserve">Imagen: </w:t>
            </w:r>
            <w:r w:rsidRPr="00E32F74">
              <w:rPr>
                <w:color w:val="000000"/>
              </w:rPr>
              <w:t>225223_ i</w:t>
            </w:r>
            <w:r w:rsidR="00A73886" w:rsidRPr="00E32F74">
              <w:rPr>
                <w:color w:val="000000"/>
              </w:rPr>
              <w:t>24</w:t>
            </w:r>
          </w:p>
        </w:tc>
      </w:tr>
      <w:tr w:rsidR="00F27677" w:rsidRPr="00E32F74" w14:paraId="593755D1" w14:textId="77777777" w:rsidTr="001614C1">
        <w:trPr>
          <w:trHeight w:val="420"/>
        </w:trPr>
        <w:tc>
          <w:tcPr>
            <w:tcW w:w="3167" w:type="pct"/>
            <w:gridSpan w:val="2"/>
            <w:shd w:val="clear" w:color="auto" w:fill="auto"/>
            <w:tcMar>
              <w:top w:w="100" w:type="dxa"/>
              <w:left w:w="100" w:type="dxa"/>
              <w:bottom w:w="100" w:type="dxa"/>
              <w:right w:w="100" w:type="dxa"/>
            </w:tcMar>
          </w:tcPr>
          <w:p w14:paraId="16F28F3E" w14:textId="77777777" w:rsidR="00F27677" w:rsidRPr="00E32F74" w:rsidRDefault="00F27677" w:rsidP="00F27677">
            <w:r w:rsidRPr="00E32F74">
              <w:t>Imprima en 3D el modelo detectado.</w:t>
            </w:r>
          </w:p>
          <w:p w14:paraId="3BA14B60" w14:textId="77777777" w:rsidR="00F27677" w:rsidRPr="00E32F74" w:rsidRDefault="00F27677" w:rsidP="00F27677">
            <w:pPr>
              <w:widowControl w:val="0"/>
              <w:spacing w:line="240" w:lineRule="auto"/>
              <w:rPr>
                <w:b/>
                <w:color w:val="999999"/>
              </w:rPr>
            </w:pPr>
          </w:p>
        </w:tc>
        <w:tc>
          <w:tcPr>
            <w:tcW w:w="1833" w:type="pct"/>
            <w:shd w:val="clear" w:color="auto" w:fill="auto"/>
            <w:tcMar>
              <w:top w:w="100" w:type="dxa"/>
              <w:left w:w="100" w:type="dxa"/>
              <w:bottom w:w="100" w:type="dxa"/>
              <w:right w:w="100" w:type="dxa"/>
            </w:tcMar>
          </w:tcPr>
          <w:p w14:paraId="30C323E1" w14:textId="77777777" w:rsidR="00F27677" w:rsidRPr="00E32F74" w:rsidRDefault="00F27677" w:rsidP="00F27677">
            <w:pPr>
              <w:widowControl w:val="0"/>
              <w:spacing w:line="240" w:lineRule="auto"/>
            </w:pPr>
            <w:r w:rsidRPr="00E32F74">
              <w:rPr>
                <w:noProof/>
              </w:rPr>
              <w:drawing>
                <wp:inline distT="0" distB="0" distL="0" distR="0" wp14:anchorId="58B5C910" wp14:editId="50EF4181">
                  <wp:extent cx="713433" cy="713433"/>
                  <wp:effectExtent l="0" t="0" r="0" b="0"/>
                  <wp:docPr id="30" name="Imagen 30" descr="preferencias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eferencias icono grat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6859" cy="716859"/>
                          </a:xfrm>
                          <a:prstGeom prst="rect">
                            <a:avLst/>
                          </a:prstGeom>
                          <a:noFill/>
                          <a:ln>
                            <a:noFill/>
                          </a:ln>
                        </pic:spPr>
                      </pic:pic>
                    </a:graphicData>
                  </a:graphic>
                </wp:inline>
              </w:drawing>
            </w:r>
          </w:p>
          <w:p w14:paraId="35D576B2" w14:textId="2858A367" w:rsidR="00F27677" w:rsidRPr="00E32F74" w:rsidRDefault="00F27677" w:rsidP="00F27677">
            <w:pPr>
              <w:widowControl w:val="0"/>
              <w:spacing w:line="240" w:lineRule="auto"/>
              <w:rPr>
                <w:b/>
                <w:color w:val="999999"/>
              </w:rPr>
            </w:pPr>
            <w:r w:rsidRPr="00E32F74">
              <w:rPr>
                <w:b/>
              </w:rPr>
              <w:t xml:space="preserve">Imagen: </w:t>
            </w:r>
            <w:r w:rsidRPr="00E32F74">
              <w:rPr>
                <w:color w:val="000000"/>
              </w:rPr>
              <w:t>225223_ i</w:t>
            </w:r>
            <w:r w:rsidR="00A73886" w:rsidRPr="00E32F74">
              <w:rPr>
                <w:color w:val="000000"/>
              </w:rPr>
              <w:t>25</w:t>
            </w:r>
          </w:p>
        </w:tc>
      </w:tr>
    </w:tbl>
    <w:p w14:paraId="51657234" w14:textId="77777777" w:rsidR="00640CEE" w:rsidRPr="00E32F74" w:rsidRDefault="00640CEE" w:rsidP="00640CEE">
      <w:pPr>
        <w:ind w:left="720"/>
      </w:pPr>
    </w:p>
    <w:p w14:paraId="52FD8E5D" w14:textId="77777777" w:rsidR="00640CEE" w:rsidRPr="00E32F74" w:rsidRDefault="00640CEE"/>
    <w:p w14:paraId="71036EBC" w14:textId="77777777" w:rsidR="00BC53F0" w:rsidRPr="00E32F74" w:rsidRDefault="00BC53F0"/>
    <w:p w14:paraId="20816A59" w14:textId="1FD9A968" w:rsidR="00BC53F0" w:rsidRPr="00E32F74" w:rsidRDefault="00BC53F0"/>
    <w:p w14:paraId="7C44C2C9" w14:textId="77777777" w:rsidR="00BC53F0" w:rsidRPr="00E32F74" w:rsidRDefault="00BC53F0"/>
    <w:tbl>
      <w:tblPr>
        <w:tblStyle w:val="afffff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3E885974" w14:textId="77777777">
        <w:trPr>
          <w:trHeight w:val="444"/>
        </w:trPr>
        <w:tc>
          <w:tcPr>
            <w:tcW w:w="13422" w:type="dxa"/>
            <w:shd w:val="clear" w:color="auto" w:fill="8DB3E2"/>
          </w:tcPr>
          <w:p w14:paraId="00000118"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t>Cuadro de texto</w:t>
            </w:r>
          </w:p>
        </w:tc>
      </w:tr>
      <w:tr w:rsidR="00EA3037" w:rsidRPr="00E32F74" w14:paraId="50425AAD" w14:textId="77777777">
        <w:tc>
          <w:tcPr>
            <w:tcW w:w="13422" w:type="dxa"/>
          </w:tcPr>
          <w:p w14:paraId="00000119" w14:textId="77777777" w:rsidR="00EA3037" w:rsidRPr="00E32F74" w:rsidRDefault="00000000">
            <w:sdt>
              <w:sdtPr>
                <w:tag w:val="goog_rdk_24"/>
                <w:id w:val="532165202"/>
              </w:sdtPr>
              <w:sdtContent>
                <w:commentRangeStart w:id="17"/>
              </w:sdtContent>
            </w:sdt>
            <w:commentRangeEnd w:id="17"/>
            <w:r w:rsidRPr="00E32F74">
              <w:commentReference w:id="17"/>
            </w:r>
            <w:r w:rsidRPr="00E32F74">
              <w:t xml:space="preserve">Con algunas nubes de puntos, la cantidad de detalles captados en la medición, hace que se observe una gran nube de puntos sin un orden o ubicación determinada. Es por eso que las herramientas de procesamiento permiten dar un color y sombra a cada punto, dependiendo de la distancia a la que se encuentre del punto de referencia. Es así que, los puntos más cercanos se muestran en negro y los puntos más lejanos se muestran en gris, con relación a la dirección de la vista. </w:t>
            </w:r>
            <w:r w:rsidRPr="00E32F74">
              <w:rPr>
                <w:noProof/>
              </w:rPr>
              <w:drawing>
                <wp:anchor distT="0" distB="0" distL="114300" distR="114300" simplePos="0" relativeHeight="251664384" behindDoc="0" locked="0" layoutInCell="1" hidden="0" allowOverlap="1" wp14:anchorId="66F51FC9" wp14:editId="64D16238">
                  <wp:simplePos x="0" y="0"/>
                  <wp:positionH relativeFrom="column">
                    <wp:posOffset>-64766</wp:posOffset>
                  </wp:positionH>
                  <wp:positionV relativeFrom="paragraph">
                    <wp:posOffset>501</wp:posOffset>
                  </wp:positionV>
                  <wp:extent cx="1329055" cy="746125"/>
                  <wp:effectExtent l="0" t="0" r="0" b="0"/>
                  <wp:wrapSquare wrapText="bothSides" distT="0" distB="0" distL="114300" distR="114300"/>
                  <wp:docPr id="3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1329055" cy="746125"/>
                          </a:xfrm>
                          <a:prstGeom prst="rect">
                            <a:avLst/>
                          </a:prstGeom>
                          <a:ln/>
                        </pic:spPr>
                      </pic:pic>
                    </a:graphicData>
                  </a:graphic>
                </wp:anchor>
              </w:drawing>
            </w:r>
          </w:p>
        </w:tc>
      </w:tr>
    </w:tbl>
    <w:p w14:paraId="0000011A" w14:textId="77777777" w:rsidR="00EA3037" w:rsidRPr="00E32F74" w:rsidRDefault="00EA3037"/>
    <w:tbl>
      <w:tblPr>
        <w:tblStyle w:val="afff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EA3037" w:rsidRPr="00E32F74" w14:paraId="1C9D873A" w14:textId="77777777">
        <w:trPr>
          <w:trHeight w:val="580"/>
        </w:trPr>
        <w:tc>
          <w:tcPr>
            <w:tcW w:w="1432" w:type="dxa"/>
            <w:shd w:val="clear" w:color="auto" w:fill="C9DAF8"/>
            <w:tcMar>
              <w:top w:w="100" w:type="dxa"/>
              <w:left w:w="100" w:type="dxa"/>
              <w:bottom w:w="100" w:type="dxa"/>
              <w:right w:w="100" w:type="dxa"/>
            </w:tcMar>
          </w:tcPr>
          <w:p w14:paraId="0000011B" w14:textId="77777777" w:rsidR="00EA3037" w:rsidRPr="00E32F74" w:rsidRDefault="00000000">
            <w:pPr>
              <w:widowControl w:val="0"/>
              <w:pBdr>
                <w:top w:val="nil"/>
                <w:left w:val="nil"/>
                <w:bottom w:val="nil"/>
                <w:right w:val="nil"/>
                <w:between w:val="nil"/>
              </w:pBdr>
            </w:pPr>
            <w:r w:rsidRPr="00E32F74">
              <w:t>Tipo de recurso</w:t>
            </w:r>
          </w:p>
        </w:tc>
        <w:tc>
          <w:tcPr>
            <w:tcW w:w="11980" w:type="dxa"/>
            <w:shd w:val="clear" w:color="auto" w:fill="C9DAF8"/>
            <w:tcMar>
              <w:top w:w="100" w:type="dxa"/>
              <w:left w:w="100" w:type="dxa"/>
              <w:bottom w:w="100" w:type="dxa"/>
              <w:right w:w="100" w:type="dxa"/>
            </w:tcMar>
          </w:tcPr>
          <w:p w14:paraId="0000011C" w14:textId="77777777" w:rsidR="00EA3037" w:rsidRPr="00E32F74" w:rsidRDefault="00000000">
            <w:pPr>
              <w:keepNext/>
              <w:keepLines/>
              <w:pBdr>
                <w:top w:val="nil"/>
                <w:left w:val="nil"/>
                <w:bottom w:val="nil"/>
                <w:right w:val="nil"/>
                <w:between w:val="nil"/>
              </w:pBdr>
              <w:spacing w:after="60" w:line="276" w:lineRule="auto"/>
              <w:jc w:val="center"/>
              <w:rPr>
                <w:color w:val="000000"/>
              </w:rPr>
            </w:pPr>
            <w:r w:rsidRPr="00E32F74">
              <w:rPr>
                <w:color w:val="000000"/>
              </w:rPr>
              <w:t>Cajón de texto de color</w:t>
            </w:r>
          </w:p>
        </w:tc>
      </w:tr>
      <w:tr w:rsidR="00EA3037" w:rsidRPr="00E32F74" w14:paraId="62597085" w14:textId="77777777">
        <w:trPr>
          <w:trHeight w:val="420"/>
        </w:trPr>
        <w:tc>
          <w:tcPr>
            <w:tcW w:w="13412" w:type="dxa"/>
            <w:gridSpan w:val="2"/>
            <w:shd w:val="clear" w:color="auto" w:fill="auto"/>
            <w:tcMar>
              <w:top w:w="100" w:type="dxa"/>
              <w:left w:w="100" w:type="dxa"/>
              <w:bottom w:w="100" w:type="dxa"/>
              <w:right w:w="100" w:type="dxa"/>
            </w:tcMar>
          </w:tcPr>
          <w:p w14:paraId="0000011D" w14:textId="77777777" w:rsidR="00EA3037" w:rsidRPr="00E32F74" w:rsidRDefault="00000000">
            <w:r w:rsidRPr="00E32F74">
              <w:t>Si los puntos están fuera del rango de profundidad, desaparecerán de la vista del modelo. Esto se puede utilizar para centrarse en áreas específicas, eliminando que fueron escaneadas y no pertenecen al objeto.</w:t>
            </w:r>
          </w:p>
        </w:tc>
      </w:tr>
    </w:tbl>
    <w:p w14:paraId="0000011F" w14:textId="77777777" w:rsidR="00EA3037" w:rsidRPr="00E32F74" w:rsidRDefault="00EA3037"/>
    <w:p w14:paraId="47DE6154" w14:textId="3948B60C" w:rsidR="009C511A" w:rsidRPr="00E32F74" w:rsidRDefault="009C511A"/>
    <w:p w14:paraId="357CBEBB" w14:textId="0DADD3A5" w:rsidR="009C511A" w:rsidRPr="00E32F74" w:rsidRDefault="009C511A"/>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34"/>
        <w:gridCol w:w="6899"/>
        <w:gridCol w:w="4979"/>
      </w:tblGrid>
      <w:tr w:rsidR="00EF2E30" w:rsidRPr="00E32F74" w14:paraId="7DCE6092" w14:textId="77777777" w:rsidTr="00DE7251">
        <w:trPr>
          <w:trHeight w:val="580"/>
        </w:trPr>
        <w:tc>
          <w:tcPr>
            <w:tcW w:w="572" w:type="pct"/>
            <w:shd w:val="clear" w:color="auto" w:fill="C9DAF8"/>
            <w:tcMar>
              <w:top w:w="100" w:type="dxa"/>
              <w:left w:w="100" w:type="dxa"/>
              <w:bottom w:w="100" w:type="dxa"/>
              <w:right w:w="100" w:type="dxa"/>
            </w:tcMar>
          </w:tcPr>
          <w:p w14:paraId="2DDE2FE1" w14:textId="77777777" w:rsidR="00EF2E30" w:rsidRPr="00E32F74" w:rsidRDefault="00EF2E30" w:rsidP="00575C77">
            <w:pPr>
              <w:widowControl w:val="0"/>
              <w:spacing w:line="240" w:lineRule="auto"/>
              <w:jc w:val="center"/>
              <w:rPr>
                <w:b/>
              </w:rPr>
            </w:pPr>
            <w:r w:rsidRPr="00E32F74">
              <w:rPr>
                <w:b/>
              </w:rPr>
              <w:t>Tipo de recurso</w:t>
            </w:r>
          </w:p>
        </w:tc>
        <w:tc>
          <w:tcPr>
            <w:tcW w:w="4428" w:type="pct"/>
            <w:gridSpan w:val="2"/>
            <w:shd w:val="clear" w:color="auto" w:fill="C9DAF8"/>
            <w:tcMar>
              <w:top w:w="100" w:type="dxa"/>
              <w:left w:w="100" w:type="dxa"/>
              <w:bottom w:w="100" w:type="dxa"/>
              <w:right w:w="100" w:type="dxa"/>
            </w:tcMar>
          </w:tcPr>
          <w:p w14:paraId="3FDF8A6D" w14:textId="77777777" w:rsidR="00EF2E30" w:rsidRPr="00E32F74" w:rsidRDefault="00EF2E30" w:rsidP="00575C77">
            <w:pPr>
              <w:pStyle w:val="Ttulo"/>
              <w:widowControl w:val="0"/>
              <w:spacing w:line="240" w:lineRule="auto"/>
              <w:jc w:val="center"/>
              <w:rPr>
                <w:sz w:val="22"/>
                <w:szCs w:val="22"/>
              </w:rPr>
            </w:pPr>
            <w:bookmarkStart w:id="18" w:name="_5u4m2vjvlkw2" w:colFirst="0" w:colLast="0"/>
            <w:bookmarkEnd w:id="18"/>
            <w:r w:rsidRPr="00E32F74">
              <w:rPr>
                <w:sz w:val="22"/>
                <w:szCs w:val="22"/>
              </w:rPr>
              <w:t xml:space="preserve">Slider </w:t>
            </w:r>
            <w:commentRangeStart w:id="19"/>
            <w:r w:rsidRPr="00E32F74">
              <w:rPr>
                <w:sz w:val="22"/>
                <w:szCs w:val="22"/>
              </w:rPr>
              <w:t>Imagen</w:t>
            </w:r>
            <w:commentRangeEnd w:id="19"/>
            <w:r w:rsidR="00DE7251" w:rsidRPr="00E32F74">
              <w:rPr>
                <w:rStyle w:val="Refdecomentario"/>
              </w:rPr>
              <w:commentReference w:id="19"/>
            </w:r>
          </w:p>
        </w:tc>
      </w:tr>
      <w:tr w:rsidR="00EF2E30" w:rsidRPr="00E32F74" w14:paraId="745B9BD2" w14:textId="77777777" w:rsidTr="00DE7251">
        <w:trPr>
          <w:trHeight w:val="420"/>
        </w:trPr>
        <w:tc>
          <w:tcPr>
            <w:tcW w:w="572" w:type="pct"/>
            <w:shd w:val="clear" w:color="auto" w:fill="auto"/>
            <w:tcMar>
              <w:top w:w="100" w:type="dxa"/>
              <w:left w:w="100" w:type="dxa"/>
              <w:bottom w:w="100" w:type="dxa"/>
              <w:right w:w="100" w:type="dxa"/>
            </w:tcMar>
          </w:tcPr>
          <w:p w14:paraId="715BAD3C" w14:textId="77777777" w:rsidR="00EF2E30" w:rsidRPr="00E32F74" w:rsidRDefault="00EF2E30" w:rsidP="00575C77">
            <w:pPr>
              <w:widowControl w:val="0"/>
              <w:spacing w:line="240" w:lineRule="auto"/>
              <w:rPr>
                <w:b/>
              </w:rPr>
            </w:pPr>
            <w:r w:rsidRPr="00E32F74">
              <w:rPr>
                <w:b/>
              </w:rPr>
              <w:lastRenderedPageBreak/>
              <w:t>Introducción</w:t>
            </w:r>
          </w:p>
        </w:tc>
        <w:tc>
          <w:tcPr>
            <w:tcW w:w="4428" w:type="pct"/>
            <w:gridSpan w:val="2"/>
            <w:shd w:val="clear" w:color="auto" w:fill="auto"/>
            <w:tcMar>
              <w:top w:w="100" w:type="dxa"/>
              <w:left w:w="100" w:type="dxa"/>
              <w:bottom w:w="100" w:type="dxa"/>
              <w:right w:w="100" w:type="dxa"/>
            </w:tcMar>
          </w:tcPr>
          <w:p w14:paraId="6511BBB9" w14:textId="7B431EC0" w:rsidR="00EF2E30" w:rsidRPr="00E32F74" w:rsidRDefault="00EF2E30" w:rsidP="00575C77">
            <w:pPr>
              <w:widowControl w:val="0"/>
              <w:spacing w:line="240" w:lineRule="auto"/>
              <w:rPr>
                <w:color w:val="999999"/>
              </w:rPr>
            </w:pPr>
            <w:r w:rsidRPr="00E32F74">
              <w:t xml:space="preserve">Otra forma de visualizar las nubes de puntos es la vista de </w:t>
            </w:r>
            <w:r w:rsidRPr="00E32F74">
              <w:rPr>
                <w:b/>
              </w:rPr>
              <w:t>rayos X</w:t>
            </w:r>
            <w:r w:rsidRPr="00E32F74">
              <w:t xml:space="preserve">, este modo muestra áreas específicamente y hace transparentes las áreas más cercanas y más alejadas del área seleccionada. </w:t>
            </w:r>
          </w:p>
        </w:tc>
      </w:tr>
      <w:tr w:rsidR="00EF2E30" w:rsidRPr="00E32F74" w14:paraId="09114720" w14:textId="77777777" w:rsidTr="00DE7251">
        <w:trPr>
          <w:trHeight w:val="420"/>
        </w:trPr>
        <w:tc>
          <w:tcPr>
            <w:tcW w:w="3144" w:type="pct"/>
            <w:gridSpan w:val="2"/>
            <w:shd w:val="clear" w:color="auto" w:fill="auto"/>
            <w:tcMar>
              <w:top w:w="100" w:type="dxa"/>
              <w:left w:w="100" w:type="dxa"/>
              <w:bottom w:w="100" w:type="dxa"/>
              <w:right w:w="100" w:type="dxa"/>
            </w:tcMar>
          </w:tcPr>
          <w:p w14:paraId="7975AB8A" w14:textId="77777777" w:rsidR="00EF2E30" w:rsidRPr="00E32F74" w:rsidRDefault="00EF2E30" w:rsidP="00575C77">
            <w:pPr>
              <w:widowControl w:val="0"/>
              <w:spacing w:line="240" w:lineRule="auto"/>
              <w:rPr>
                <w:b/>
                <w:color w:val="666666"/>
              </w:rPr>
            </w:pPr>
          </w:p>
          <w:p w14:paraId="3242CED6" w14:textId="61131CCE" w:rsidR="00EF2E30" w:rsidRPr="00E32F74" w:rsidRDefault="00DE7251" w:rsidP="00575C77">
            <w:pPr>
              <w:widowControl w:val="0"/>
              <w:spacing w:line="240" w:lineRule="auto"/>
              <w:rPr>
                <w:color w:val="999999"/>
              </w:rPr>
            </w:pPr>
            <w:r w:rsidRPr="00E32F74">
              <w:t>Esta vista es útil cuando se puede escanear al interior de un edificio; por ejemplo, puede ser difícil ver el interior debido a las paredes exteriores, o cuando se escanea un automóvil donde se requiere identificar piezas del interior.</w:t>
            </w:r>
          </w:p>
        </w:tc>
        <w:tc>
          <w:tcPr>
            <w:tcW w:w="1856" w:type="pct"/>
            <w:shd w:val="clear" w:color="auto" w:fill="auto"/>
            <w:tcMar>
              <w:top w:w="100" w:type="dxa"/>
              <w:left w:w="100" w:type="dxa"/>
              <w:bottom w:w="100" w:type="dxa"/>
              <w:right w:w="100" w:type="dxa"/>
            </w:tcMar>
          </w:tcPr>
          <w:p w14:paraId="4805AB67" w14:textId="77777777" w:rsidR="00EF2E30" w:rsidRPr="00E32F74" w:rsidRDefault="00EF2E30" w:rsidP="00575C77">
            <w:pPr>
              <w:widowControl w:val="0"/>
              <w:spacing w:line="240" w:lineRule="auto"/>
              <w:rPr>
                <w:b/>
                <w:color w:val="666666"/>
              </w:rPr>
            </w:pPr>
          </w:p>
          <w:p w14:paraId="78051C39" w14:textId="6FC4064D" w:rsidR="00EF2E30" w:rsidRPr="00E32F74" w:rsidRDefault="00DE7251" w:rsidP="00575C77">
            <w:pPr>
              <w:widowControl w:val="0"/>
              <w:spacing w:line="240" w:lineRule="auto"/>
            </w:pPr>
            <w:commentRangeStart w:id="20"/>
            <w:r w:rsidRPr="00E32F74">
              <w:rPr>
                <w:b/>
                <w:noProof/>
              </w:rPr>
              <w:drawing>
                <wp:inline distT="0" distB="0" distL="0" distR="0" wp14:anchorId="4E32B687" wp14:editId="0A912AF1">
                  <wp:extent cx="2445385" cy="985520"/>
                  <wp:effectExtent l="0" t="0" r="0" b="0"/>
                  <wp:docPr id="31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5"/>
                          <a:srcRect/>
                          <a:stretch>
                            <a:fillRect/>
                          </a:stretch>
                        </pic:blipFill>
                        <pic:spPr>
                          <a:xfrm>
                            <a:off x="0" y="0"/>
                            <a:ext cx="2445385" cy="985520"/>
                          </a:xfrm>
                          <a:prstGeom prst="rect">
                            <a:avLst/>
                          </a:prstGeom>
                          <a:ln/>
                        </pic:spPr>
                      </pic:pic>
                    </a:graphicData>
                  </a:graphic>
                </wp:inline>
              </w:drawing>
            </w:r>
            <w:commentRangeEnd w:id="20"/>
            <w:r w:rsidRPr="00E32F74">
              <w:rPr>
                <w:rStyle w:val="Refdecomentario"/>
              </w:rPr>
              <w:commentReference w:id="20"/>
            </w:r>
          </w:p>
          <w:p w14:paraId="7718AF7D" w14:textId="562BA956" w:rsidR="00EF2E30" w:rsidRPr="00E32F74" w:rsidRDefault="00EF2E30" w:rsidP="00575C77">
            <w:pPr>
              <w:widowControl w:val="0"/>
              <w:spacing w:line="240" w:lineRule="auto"/>
            </w:pPr>
            <w:r w:rsidRPr="00E32F74">
              <w:rPr>
                <w:b/>
              </w:rPr>
              <w:t xml:space="preserve">Imagen: </w:t>
            </w:r>
            <w:r w:rsidR="00DE7251" w:rsidRPr="00E32F74">
              <w:rPr>
                <w:color w:val="000000"/>
              </w:rPr>
              <w:t>225223_ i</w:t>
            </w:r>
            <w:r w:rsidR="00A73886" w:rsidRPr="00E32F74">
              <w:rPr>
                <w:color w:val="000000"/>
              </w:rPr>
              <w:t>26</w:t>
            </w:r>
          </w:p>
        </w:tc>
      </w:tr>
      <w:tr w:rsidR="00EF2E30" w:rsidRPr="00E32F74" w14:paraId="5F0E90DB" w14:textId="77777777" w:rsidTr="00DE7251">
        <w:trPr>
          <w:trHeight w:val="420"/>
        </w:trPr>
        <w:tc>
          <w:tcPr>
            <w:tcW w:w="3144" w:type="pct"/>
            <w:gridSpan w:val="2"/>
            <w:shd w:val="clear" w:color="auto" w:fill="auto"/>
            <w:tcMar>
              <w:top w:w="100" w:type="dxa"/>
              <w:left w:w="100" w:type="dxa"/>
              <w:bottom w:w="100" w:type="dxa"/>
              <w:right w:w="100" w:type="dxa"/>
            </w:tcMar>
          </w:tcPr>
          <w:p w14:paraId="76E23BB6" w14:textId="4E8B0438" w:rsidR="00EF2E30" w:rsidRPr="00E32F74" w:rsidRDefault="00DE7251" w:rsidP="00575C77">
            <w:pPr>
              <w:widowControl w:val="0"/>
              <w:spacing w:line="240" w:lineRule="auto"/>
              <w:rPr>
                <w:color w:val="999999"/>
              </w:rPr>
            </w:pPr>
            <w:r w:rsidRPr="00E32F74">
              <w:t xml:space="preserve">Se puede usar la función de rayos X del </w:t>
            </w:r>
            <w:r w:rsidRPr="00E32F74">
              <w:rPr>
                <w:i/>
              </w:rPr>
              <w:t xml:space="preserve">software </w:t>
            </w:r>
            <w:r w:rsidRPr="00E32F74">
              <w:t>de procesamiento, para hacer que las paredes sean transparentes, lo que le permite ver el interior con claridad.</w:t>
            </w:r>
          </w:p>
        </w:tc>
        <w:tc>
          <w:tcPr>
            <w:tcW w:w="1856" w:type="pct"/>
            <w:shd w:val="clear" w:color="auto" w:fill="auto"/>
            <w:tcMar>
              <w:top w:w="100" w:type="dxa"/>
              <w:left w:w="100" w:type="dxa"/>
              <w:bottom w:w="100" w:type="dxa"/>
              <w:right w:w="100" w:type="dxa"/>
            </w:tcMar>
          </w:tcPr>
          <w:p w14:paraId="54CC826E" w14:textId="7706A8FC" w:rsidR="00EF2E30" w:rsidRPr="00E32F74" w:rsidRDefault="00DE7251" w:rsidP="00575C77">
            <w:pPr>
              <w:widowControl w:val="0"/>
              <w:spacing w:line="240" w:lineRule="auto"/>
            </w:pPr>
            <w:r w:rsidRPr="00E32F74">
              <w:rPr>
                <w:noProof/>
              </w:rPr>
              <w:drawing>
                <wp:inline distT="0" distB="0" distL="0" distR="0" wp14:anchorId="1C85F90C" wp14:editId="7AC06231">
                  <wp:extent cx="2642716" cy="1439640"/>
                  <wp:effectExtent l="0" t="0" r="5715" b="8255"/>
                  <wp:docPr id="33" name="Imagen 33" descr="Rayo X del coche eléctrico con chasis aislado en el fondo negro. ilustració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yo X del coche eléctrico con chasis aislado en el fondo negro. ilustración 3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6752" cy="1447286"/>
                          </a:xfrm>
                          <a:prstGeom prst="rect">
                            <a:avLst/>
                          </a:prstGeom>
                          <a:noFill/>
                          <a:ln>
                            <a:noFill/>
                          </a:ln>
                        </pic:spPr>
                      </pic:pic>
                    </a:graphicData>
                  </a:graphic>
                </wp:inline>
              </w:drawing>
            </w:r>
          </w:p>
          <w:p w14:paraId="44B496EB" w14:textId="3FE078AC" w:rsidR="00EF2E30" w:rsidRPr="00E32F74" w:rsidRDefault="00EF2E30" w:rsidP="00575C77">
            <w:pPr>
              <w:widowControl w:val="0"/>
              <w:spacing w:line="240" w:lineRule="auto"/>
            </w:pPr>
            <w:r w:rsidRPr="00E32F74">
              <w:rPr>
                <w:b/>
              </w:rPr>
              <w:t xml:space="preserve">Imagen: </w:t>
            </w:r>
            <w:r w:rsidR="00DE7251" w:rsidRPr="00E32F74">
              <w:rPr>
                <w:color w:val="000000"/>
              </w:rPr>
              <w:t>225223_ i</w:t>
            </w:r>
            <w:r w:rsidR="00A73886" w:rsidRPr="00E32F74">
              <w:rPr>
                <w:color w:val="000000"/>
              </w:rPr>
              <w:t>27</w:t>
            </w:r>
          </w:p>
        </w:tc>
      </w:tr>
      <w:tr w:rsidR="00EF2E30" w:rsidRPr="00E32F74" w14:paraId="4B7447CA" w14:textId="77777777" w:rsidTr="00DE7251">
        <w:trPr>
          <w:trHeight w:val="420"/>
        </w:trPr>
        <w:tc>
          <w:tcPr>
            <w:tcW w:w="3144" w:type="pct"/>
            <w:gridSpan w:val="2"/>
            <w:shd w:val="clear" w:color="auto" w:fill="auto"/>
            <w:tcMar>
              <w:top w:w="100" w:type="dxa"/>
              <w:left w:w="100" w:type="dxa"/>
              <w:bottom w:w="100" w:type="dxa"/>
              <w:right w:w="100" w:type="dxa"/>
            </w:tcMar>
          </w:tcPr>
          <w:p w14:paraId="4CD81972" w14:textId="62C01B08" w:rsidR="00EF2E30" w:rsidRPr="00E32F74" w:rsidRDefault="00DE7251" w:rsidP="00575C77">
            <w:pPr>
              <w:widowControl w:val="0"/>
              <w:spacing w:line="240" w:lineRule="auto"/>
              <w:rPr>
                <w:color w:val="999999"/>
              </w:rPr>
            </w:pPr>
            <w:r w:rsidRPr="00E32F74">
              <w:lastRenderedPageBreak/>
              <w:t xml:space="preserve">Ejemplo de </w:t>
            </w:r>
            <w:r w:rsidR="00E05849" w:rsidRPr="00E32F74">
              <w:t>rayos x</w:t>
            </w:r>
          </w:p>
        </w:tc>
        <w:tc>
          <w:tcPr>
            <w:tcW w:w="1856" w:type="pct"/>
            <w:shd w:val="clear" w:color="auto" w:fill="auto"/>
            <w:tcMar>
              <w:top w:w="100" w:type="dxa"/>
              <w:left w:w="100" w:type="dxa"/>
              <w:bottom w:w="100" w:type="dxa"/>
              <w:right w:w="100" w:type="dxa"/>
            </w:tcMar>
          </w:tcPr>
          <w:p w14:paraId="3A6875E7" w14:textId="66CCE65E" w:rsidR="00EF2E30" w:rsidRPr="00E32F74" w:rsidRDefault="00E05849" w:rsidP="00575C77">
            <w:pPr>
              <w:widowControl w:val="0"/>
              <w:spacing w:line="240" w:lineRule="auto"/>
            </w:pPr>
            <w:r w:rsidRPr="00E32F74">
              <w:rPr>
                <w:noProof/>
              </w:rPr>
              <w:drawing>
                <wp:inline distT="0" distB="0" distL="0" distR="0" wp14:anchorId="3506BB8B" wp14:editId="5DC7BD1B">
                  <wp:extent cx="2562358" cy="1792285"/>
                  <wp:effectExtent l="0" t="0" r="0" b="0"/>
                  <wp:docPr id="34" name="Imagen 34" descr="Cabeza humana en vista de rayos X. Ilustración 3D médicamente prec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beza humana en vista de rayos X. Ilustración 3D médicamente precis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9029" cy="1796951"/>
                          </a:xfrm>
                          <a:prstGeom prst="rect">
                            <a:avLst/>
                          </a:prstGeom>
                          <a:noFill/>
                          <a:ln>
                            <a:noFill/>
                          </a:ln>
                        </pic:spPr>
                      </pic:pic>
                    </a:graphicData>
                  </a:graphic>
                </wp:inline>
              </w:drawing>
            </w:r>
          </w:p>
          <w:p w14:paraId="547FF203" w14:textId="7B42A0CE" w:rsidR="00EF2E30" w:rsidRPr="00E32F74" w:rsidRDefault="00EF2E30" w:rsidP="00575C77">
            <w:pPr>
              <w:widowControl w:val="0"/>
              <w:spacing w:line="240" w:lineRule="auto"/>
            </w:pPr>
            <w:r w:rsidRPr="00E32F74">
              <w:rPr>
                <w:b/>
              </w:rPr>
              <w:t xml:space="preserve">Imagen: </w:t>
            </w:r>
            <w:r w:rsidR="00DE7251" w:rsidRPr="00E32F74">
              <w:rPr>
                <w:color w:val="000000"/>
              </w:rPr>
              <w:t>225223_ i</w:t>
            </w:r>
            <w:r w:rsidR="00A73886" w:rsidRPr="00E32F74">
              <w:rPr>
                <w:color w:val="000000"/>
              </w:rPr>
              <w:t>28</w:t>
            </w:r>
          </w:p>
        </w:tc>
      </w:tr>
    </w:tbl>
    <w:p w14:paraId="609D0DE6" w14:textId="65956792" w:rsidR="009C511A" w:rsidRPr="00E32F74" w:rsidRDefault="009C511A"/>
    <w:p w14:paraId="1F161988" w14:textId="77777777" w:rsidR="00EF2E30" w:rsidRPr="00E32F74" w:rsidRDefault="00EF2E30"/>
    <w:tbl>
      <w:tblPr>
        <w:tblStyle w:val="afff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40324E37" w14:textId="77777777">
        <w:trPr>
          <w:trHeight w:val="444"/>
        </w:trPr>
        <w:tc>
          <w:tcPr>
            <w:tcW w:w="13422" w:type="dxa"/>
            <w:shd w:val="clear" w:color="auto" w:fill="8DB3E2"/>
          </w:tcPr>
          <w:p w14:paraId="00000124"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t>Cuadro de texto</w:t>
            </w:r>
          </w:p>
        </w:tc>
      </w:tr>
      <w:tr w:rsidR="00EA3037" w:rsidRPr="00E32F74" w14:paraId="57ABB257" w14:textId="77777777">
        <w:tc>
          <w:tcPr>
            <w:tcW w:w="13422" w:type="dxa"/>
          </w:tcPr>
          <w:p w14:paraId="00000125" w14:textId="77777777" w:rsidR="00EA3037" w:rsidRPr="00E32F74" w:rsidRDefault="00000000">
            <w:pPr>
              <w:spacing w:after="120"/>
            </w:pPr>
            <w:r w:rsidRPr="00E32F74">
              <w:t xml:space="preserve">Otra forma con la que se puede usar una nube de puntos para visualizar, es con el color de los puntos, que cambia en función de su altura desde la dirección Z. Con este método de sombreado, puede distinguir fácilmente el suelo. </w:t>
            </w:r>
            <w:sdt>
              <w:sdtPr>
                <w:tag w:val="goog_rdk_27"/>
                <w:id w:val="-908156259"/>
              </w:sdtPr>
              <w:sdtContent>
                <w:commentRangeStart w:id="21"/>
              </w:sdtContent>
            </w:sdt>
            <w:r w:rsidRPr="00E32F74">
              <w:rPr>
                <w:noProof/>
              </w:rPr>
              <w:drawing>
                <wp:anchor distT="0" distB="0" distL="114300" distR="114300" simplePos="0" relativeHeight="251666432" behindDoc="0" locked="0" layoutInCell="1" hidden="0" allowOverlap="1" wp14:anchorId="3313BFC6" wp14:editId="17B0EFD1">
                  <wp:simplePos x="0" y="0"/>
                  <wp:positionH relativeFrom="column">
                    <wp:posOffset>-3569</wp:posOffset>
                  </wp:positionH>
                  <wp:positionV relativeFrom="paragraph">
                    <wp:posOffset>177</wp:posOffset>
                  </wp:positionV>
                  <wp:extent cx="2149746" cy="1286540"/>
                  <wp:effectExtent l="0" t="0" r="0" b="0"/>
                  <wp:wrapSquare wrapText="bothSides" distT="0" distB="0" distL="114300" distR="114300"/>
                  <wp:docPr id="2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2149746" cy="1286540"/>
                          </a:xfrm>
                          <a:prstGeom prst="rect">
                            <a:avLst/>
                          </a:prstGeom>
                          <a:ln/>
                        </pic:spPr>
                      </pic:pic>
                    </a:graphicData>
                  </a:graphic>
                </wp:anchor>
              </w:drawing>
            </w:r>
          </w:p>
          <w:commentRangeEnd w:id="21"/>
          <w:p w14:paraId="00000126" w14:textId="77777777" w:rsidR="00EA3037" w:rsidRPr="00E32F74" w:rsidRDefault="00000000">
            <w:pPr>
              <w:spacing w:after="120"/>
              <w:rPr>
                <w:color w:val="BFBFBF"/>
              </w:rPr>
            </w:pPr>
            <w:r w:rsidRPr="00E32F74">
              <w:commentReference w:id="21"/>
            </w:r>
          </w:p>
        </w:tc>
      </w:tr>
    </w:tbl>
    <w:p w14:paraId="00000127" w14:textId="77777777" w:rsidR="00EA3037" w:rsidRPr="00E32F74" w:rsidRDefault="00EA3037"/>
    <w:p w14:paraId="00000128" w14:textId="77777777" w:rsidR="00EA3037" w:rsidRPr="00E32F74" w:rsidRDefault="00000000">
      <w:r w:rsidRPr="00E32F74">
        <w:rPr>
          <w:b/>
        </w:rPr>
        <w:t>1.3 Generación y exportación de productos derivados</w:t>
      </w:r>
    </w:p>
    <w:p w14:paraId="00000129" w14:textId="77777777" w:rsidR="00EA3037" w:rsidRPr="00E32F74" w:rsidRDefault="00EA3037"/>
    <w:tbl>
      <w:tblPr>
        <w:tblStyle w:val="afffff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70E5A63E" w14:textId="77777777">
        <w:trPr>
          <w:trHeight w:val="444"/>
        </w:trPr>
        <w:tc>
          <w:tcPr>
            <w:tcW w:w="13422" w:type="dxa"/>
            <w:shd w:val="clear" w:color="auto" w:fill="8DB3E2"/>
          </w:tcPr>
          <w:p w14:paraId="0000012A"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lastRenderedPageBreak/>
              <w:t>Cuadro de texto</w:t>
            </w:r>
          </w:p>
        </w:tc>
      </w:tr>
      <w:tr w:rsidR="00EA3037" w:rsidRPr="00E32F74" w14:paraId="35279548" w14:textId="77777777">
        <w:trPr>
          <w:trHeight w:val="309"/>
        </w:trPr>
        <w:tc>
          <w:tcPr>
            <w:tcW w:w="13422" w:type="dxa"/>
          </w:tcPr>
          <w:p w14:paraId="0000012B" w14:textId="77777777" w:rsidR="00EA3037" w:rsidRPr="00E32F74" w:rsidRDefault="00000000">
            <w:r w:rsidRPr="00E32F74">
              <w:t>En el video a continuación, se analiza la información sobre generación y exportación de productos derivados:</w:t>
            </w:r>
          </w:p>
        </w:tc>
      </w:tr>
    </w:tbl>
    <w:p w14:paraId="0000012C" w14:textId="77777777" w:rsidR="00EA3037" w:rsidRPr="00E32F74" w:rsidRDefault="00EA3037"/>
    <w:tbl>
      <w:tblPr>
        <w:tblStyle w:val="affff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3906"/>
        <w:gridCol w:w="1347"/>
        <w:gridCol w:w="3849"/>
        <w:gridCol w:w="3278"/>
      </w:tblGrid>
      <w:tr w:rsidR="00EA3037" w:rsidRPr="00E32F74" w14:paraId="4A96AF44" w14:textId="77777777">
        <w:trPr>
          <w:trHeight w:val="460"/>
        </w:trPr>
        <w:tc>
          <w:tcPr>
            <w:tcW w:w="1032" w:type="dxa"/>
            <w:shd w:val="clear" w:color="auto" w:fill="C9DAF8"/>
            <w:tcMar>
              <w:top w:w="100" w:type="dxa"/>
              <w:left w:w="100" w:type="dxa"/>
              <w:bottom w:w="100" w:type="dxa"/>
              <w:right w:w="100" w:type="dxa"/>
            </w:tcMar>
          </w:tcPr>
          <w:p w14:paraId="0000012D" w14:textId="77777777" w:rsidR="00EA3037" w:rsidRPr="00E32F74" w:rsidRDefault="00000000">
            <w:pPr>
              <w:widowControl w:val="0"/>
              <w:jc w:val="center"/>
              <w:rPr>
                <w:b/>
              </w:rPr>
            </w:pPr>
            <w:r w:rsidRPr="00E32F74">
              <w:rPr>
                <w:b/>
              </w:rPr>
              <w:t>Tipo de recurso</w:t>
            </w:r>
          </w:p>
        </w:tc>
        <w:tc>
          <w:tcPr>
            <w:tcW w:w="12380" w:type="dxa"/>
            <w:gridSpan w:val="4"/>
            <w:shd w:val="clear" w:color="auto" w:fill="C9DAF8"/>
            <w:tcMar>
              <w:top w:w="100" w:type="dxa"/>
              <w:left w:w="100" w:type="dxa"/>
              <w:bottom w:w="100" w:type="dxa"/>
              <w:right w:w="100" w:type="dxa"/>
            </w:tcMar>
          </w:tcPr>
          <w:p w14:paraId="0000012E" w14:textId="77777777" w:rsidR="00EA3037" w:rsidRPr="00E32F74" w:rsidRDefault="00000000">
            <w:pPr>
              <w:keepNext/>
              <w:keepLines/>
              <w:widowControl w:val="0"/>
              <w:pBdr>
                <w:top w:val="nil"/>
                <w:left w:val="nil"/>
                <w:bottom w:val="nil"/>
                <w:right w:val="nil"/>
                <w:between w:val="nil"/>
              </w:pBdr>
              <w:spacing w:after="60"/>
              <w:jc w:val="center"/>
              <w:rPr>
                <w:color w:val="000000"/>
              </w:rPr>
            </w:pPr>
            <w:r w:rsidRPr="00E32F74">
              <w:rPr>
                <w:color w:val="000000"/>
              </w:rPr>
              <w:t>Video spot animado</w:t>
            </w:r>
          </w:p>
        </w:tc>
      </w:tr>
      <w:tr w:rsidR="00EA3037" w:rsidRPr="00E32F74" w14:paraId="11CEA1D1" w14:textId="77777777">
        <w:trPr>
          <w:trHeight w:val="460"/>
        </w:trPr>
        <w:tc>
          <w:tcPr>
            <w:tcW w:w="1032" w:type="dxa"/>
            <w:shd w:val="clear" w:color="auto" w:fill="C9DAF8"/>
            <w:tcMar>
              <w:top w:w="100" w:type="dxa"/>
              <w:left w:w="100" w:type="dxa"/>
              <w:bottom w:w="100" w:type="dxa"/>
              <w:right w:w="100" w:type="dxa"/>
            </w:tcMar>
          </w:tcPr>
          <w:p w14:paraId="00000132" w14:textId="77777777" w:rsidR="00EA3037" w:rsidRPr="00E32F74" w:rsidRDefault="00000000">
            <w:pPr>
              <w:widowControl w:val="0"/>
              <w:jc w:val="center"/>
              <w:rPr>
                <w:b/>
              </w:rPr>
            </w:pPr>
            <w:r w:rsidRPr="00E32F74">
              <w:rPr>
                <w:b/>
              </w:rPr>
              <w:t>NOTA</w:t>
            </w:r>
          </w:p>
        </w:tc>
        <w:tc>
          <w:tcPr>
            <w:tcW w:w="12380" w:type="dxa"/>
            <w:gridSpan w:val="4"/>
            <w:shd w:val="clear" w:color="auto" w:fill="C9DAF8"/>
            <w:tcMar>
              <w:top w:w="100" w:type="dxa"/>
              <w:left w:w="100" w:type="dxa"/>
              <w:bottom w:w="100" w:type="dxa"/>
              <w:right w:w="100" w:type="dxa"/>
            </w:tcMar>
          </w:tcPr>
          <w:p w14:paraId="00000133" w14:textId="77777777" w:rsidR="00EA3037" w:rsidRPr="00E32F74" w:rsidRDefault="00000000">
            <w:pPr>
              <w:widowControl w:val="0"/>
              <w:jc w:val="center"/>
              <w:rPr>
                <w:b/>
              </w:rPr>
            </w:pPr>
            <w:r w:rsidRPr="00E32F74">
              <w:rPr>
                <w:b/>
              </w:rPr>
              <w:t>La totalidad del texto locutado para el video no debe superar las 500 palabras aproximadamente</w:t>
            </w:r>
          </w:p>
        </w:tc>
      </w:tr>
      <w:tr w:rsidR="00EA3037" w:rsidRPr="00E32F74" w14:paraId="3F2287CC" w14:textId="77777777">
        <w:trPr>
          <w:trHeight w:val="420"/>
        </w:trPr>
        <w:tc>
          <w:tcPr>
            <w:tcW w:w="1032" w:type="dxa"/>
            <w:shd w:val="clear" w:color="auto" w:fill="auto"/>
            <w:tcMar>
              <w:top w:w="100" w:type="dxa"/>
              <w:left w:w="100" w:type="dxa"/>
              <w:bottom w:w="100" w:type="dxa"/>
              <w:right w:w="100" w:type="dxa"/>
            </w:tcMar>
          </w:tcPr>
          <w:p w14:paraId="00000137" w14:textId="77777777" w:rsidR="00EA3037" w:rsidRPr="00E32F74" w:rsidRDefault="00000000">
            <w:pPr>
              <w:widowControl w:val="0"/>
              <w:rPr>
                <w:b/>
              </w:rPr>
            </w:pPr>
            <w:r w:rsidRPr="00E32F74">
              <w:rPr>
                <w:b/>
              </w:rPr>
              <w:t xml:space="preserve">Título </w:t>
            </w:r>
          </w:p>
        </w:tc>
        <w:tc>
          <w:tcPr>
            <w:tcW w:w="12380" w:type="dxa"/>
            <w:gridSpan w:val="4"/>
            <w:shd w:val="clear" w:color="auto" w:fill="auto"/>
            <w:tcMar>
              <w:top w:w="100" w:type="dxa"/>
              <w:left w:w="100" w:type="dxa"/>
              <w:bottom w:w="100" w:type="dxa"/>
              <w:right w:w="100" w:type="dxa"/>
            </w:tcMar>
          </w:tcPr>
          <w:p w14:paraId="00000138" w14:textId="77777777" w:rsidR="00EA3037" w:rsidRPr="00E32F74" w:rsidRDefault="00000000">
            <w:pPr>
              <w:widowControl w:val="0"/>
            </w:pPr>
            <w:r w:rsidRPr="00E32F74">
              <w:t>Generación y exportación de productos derivados</w:t>
            </w:r>
          </w:p>
        </w:tc>
      </w:tr>
      <w:tr w:rsidR="00EA3037" w:rsidRPr="00E32F74" w14:paraId="2AC071C8" w14:textId="77777777">
        <w:tc>
          <w:tcPr>
            <w:tcW w:w="1032" w:type="dxa"/>
            <w:shd w:val="clear" w:color="auto" w:fill="auto"/>
            <w:tcMar>
              <w:top w:w="100" w:type="dxa"/>
              <w:left w:w="100" w:type="dxa"/>
              <w:bottom w:w="100" w:type="dxa"/>
              <w:right w:w="100" w:type="dxa"/>
            </w:tcMar>
          </w:tcPr>
          <w:p w14:paraId="0000013C" w14:textId="77777777" w:rsidR="00EA3037" w:rsidRPr="00E32F74" w:rsidRDefault="00000000">
            <w:pPr>
              <w:widowControl w:val="0"/>
              <w:rPr>
                <w:b/>
              </w:rPr>
            </w:pPr>
            <w:r w:rsidRPr="00E32F74">
              <w:rPr>
                <w:b/>
              </w:rPr>
              <w:t>Escena</w:t>
            </w:r>
          </w:p>
        </w:tc>
        <w:tc>
          <w:tcPr>
            <w:tcW w:w="3906" w:type="dxa"/>
            <w:shd w:val="clear" w:color="auto" w:fill="auto"/>
            <w:tcMar>
              <w:top w:w="100" w:type="dxa"/>
              <w:left w:w="100" w:type="dxa"/>
              <w:bottom w:w="100" w:type="dxa"/>
              <w:right w:w="100" w:type="dxa"/>
            </w:tcMar>
          </w:tcPr>
          <w:p w14:paraId="0000013D" w14:textId="77777777" w:rsidR="00EA3037" w:rsidRPr="00E32F74" w:rsidRDefault="00000000">
            <w:pPr>
              <w:widowControl w:val="0"/>
              <w:rPr>
                <w:b/>
              </w:rPr>
            </w:pPr>
            <w:r w:rsidRPr="00E32F74">
              <w:rPr>
                <w:b/>
              </w:rPr>
              <w:t>Imagen</w:t>
            </w:r>
          </w:p>
        </w:tc>
        <w:tc>
          <w:tcPr>
            <w:tcW w:w="1347" w:type="dxa"/>
            <w:shd w:val="clear" w:color="auto" w:fill="auto"/>
            <w:tcMar>
              <w:top w:w="100" w:type="dxa"/>
              <w:left w:w="100" w:type="dxa"/>
              <w:bottom w:w="100" w:type="dxa"/>
              <w:right w:w="100" w:type="dxa"/>
            </w:tcMar>
          </w:tcPr>
          <w:p w14:paraId="0000013E" w14:textId="77777777" w:rsidR="00EA3037" w:rsidRPr="00E32F74" w:rsidRDefault="00000000">
            <w:pPr>
              <w:widowControl w:val="0"/>
              <w:rPr>
                <w:b/>
              </w:rPr>
            </w:pPr>
            <w:r w:rsidRPr="00E32F74">
              <w:rPr>
                <w:b/>
              </w:rPr>
              <w:t>Sonido</w:t>
            </w:r>
          </w:p>
        </w:tc>
        <w:tc>
          <w:tcPr>
            <w:tcW w:w="3849" w:type="dxa"/>
            <w:shd w:val="clear" w:color="auto" w:fill="auto"/>
            <w:tcMar>
              <w:top w:w="100" w:type="dxa"/>
              <w:left w:w="100" w:type="dxa"/>
              <w:bottom w:w="100" w:type="dxa"/>
              <w:right w:w="100" w:type="dxa"/>
            </w:tcMar>
          </w:tcPr>
          <w:p w14:paraId="0000013F" w14:textId="77777777" w:rsidR="00EA3037" w:rsidRPr="00E32F74" w:rsidRDefault="00000000">
            <w:pPr>
              <w:widowControl w:val="0"/>
              <w:rPr>
                <w:b/>
              </w:rPr>
            </w:pPr>
            <w:r w:rsidRPr="00E32F74">
              <w:rPr>
                <w:b/>
              </w:rPr>
              <w:t>Narración (voz en off)</w:t>
            </w:r>
          </w:p>
        </w:tc>
        <w:tc>
          <w:tcPr>
            <w:tcW w:w="3278" w:type="dxa"/>
            <w:shd w:val="clear" w:color="auto" w:fill="auto"/>
            <w:tcMar>
              <w:top w:w="100" w:type="dxa"/>
              <w:left w:w="100" w:type="dxa"/>
              <w:bottom w:w="100" w:type="dxa"/>
              <w:right w:w="100" w:type="dxa"/>
            </w:tcMar>
          </w:tcPr>
          <w:p w14:paraId="00000140" w14:textId="77777777" w:rsidR="00EA3037" w:rsidRPr="00E32F74" w:rsidRDefault="00000000">
            <w:pPr>
              <w:widowControl w:val="0"/>
              <w:rPr>
                <w:b/>
              </w:rPr>
            </w:pPr>
            <w:r w:rsidRPr="00E32F74">
              <w:rPr>
                <w:b/>
              </w:rPr>
              <w:t>Texto</w:t>
            </w:r>
          </w:p>
        </w:tc>
      </w:tr>
      <w:tr w:rsidR="00EA3037" w:rsidRPr="00E32F74" w14:paraId="4DD723A0" w14:textId="77777777">
        <w:tc>
          <w:tcPr>
            <w:tcW w:w="1032" w:type="dxa"/>
            <w:shd w:val="clear" w:color="auto" w:fill="auto"/>
            <w:tcMar>
              <w:top w:w="100" w:type="dxa"/>
              <w:left w:w="100" w:type="dxa"/>
              <w:bottom w:w="100" w:type="dxa"/>
              <w:right w:w="100" w:type="dxa"/>
            </w:tcMar>
          </w:tcPr>
          <w:p w14:paraId="00000141" w14:textId="77777777" w:rsidR="00EA3037" w:rsidRPr="00E32F74" w:rsidRDefault="00000000">
            <w:pPr>
              <w:widowControl w:val="0"/>
              <w:rPr>
                <w:b/>
                <w:color w:val="999999"/>
              </w:rPr>
            </w:pPr>
            <w:bookmarkStart w:id="22" w:name="_heading=h.1fob9te" w:colFirst="0" w:colLast="0"/>
            <w:bookmarkEnd w:id="22"/>
            <w:r w:rsidRPr="00E32F74">
              <w:rPr>
                <w:b/>
                <w:color w:val="999999"/>
              </w:rPr>
              <w:t>1</w:t>
            </w:r>
          </w:p>
        </w:tc>
        <w:tc>
          <w:tcPr>
            <w:tcW w:w="3906" w:type="dxa"/>
            <w:shd w:val="clear" w:color="auto" w:fill="auto"/>
            <w:tcMar>
              <w:top w:w="100" w:type="dxa"/>
              <w:left w:w="100" w:type="dxa"/>
              <w:bottom w:w="100" w:type="dxa"/>
              <w:right w:w="100" w:type="dxa"/>
            </w:tcMar>
          </w:tcPr>
          <w:p w14:paraId="00000142" w14:textId="77777777" w:rsidR="00EA3037" w:rsidRPr="00E32F74" w:rsidRDefault="00000000">
            <w:pPr>
              <w:widowControl w:val="0"/>
              <w:rPr>
                <w:color w:val="999999"/>
                <w:sz w:val="18"/>
                <w:szCs w:val="18"/>
              </w:rPr>
            </w:pPr>
            <w:r w:rsidRPr="00E32F74">
              <w:rPr>
                <w:color w:val="999999"/>
                <w:sz w:val="18"/>
                <w:szCs w:val="18"/>
              </w:rPr>
              <w:t xml:space="preserve">Producción: como sugerencia, por favor, crear una secuencia entre las imágenes y videos que se presentan en cada una de las escenas. Utilizar efectos como </w:t>
            </w:r>
            <w:proofErr w:type="spellStart"/>
            <w:r w:rsidRPr="00E32F74">
              <w:rPr>
                <w:i/>
                <w:color w:val="999999"/>
                <w:sz w:val="18"/>
                <w:szCs w:val="18"/>
              </w:rPr>
              <w:t>fade</w:t>
            </w:r>
            <w:proofErr w:type="spellEnd"/>
            <w:r w:rsidRPr="00E32F74">
              <w:rPr>
                <w:i/>
                <w:color w:val="999999"/>
                <w:sz w:val="18"/>
                <w:szCs w:val="18"/>
              </w:rPr>
              <w:t xml:space="preserve"> in</w:t>
            </w:r>
            <w:r w:rsidRPr="00E32F74">
              <w:rPr>
                <w:color w:val="999999"/>
                <w:sz w:val="18"/>
                <w:szCs w:val="18"/>
              </w:rPr>
              <w:t xml:space="preserve"> y </w:t>
            </w:r>
            <w:proofErr w:type="spellStart"/>
            <w:r w:rsidRPr="00E32F74">
              <w:rPr>
                <w:i/>
                <w:color w:val="999999"/>
                <w:sz w:val="18"/>
                <w:szCs w:val="18"/>
              </w:rPr>
              <w:t>fade</w:t>
            </w:r>
            <w:proofErr w:type="spellEnd"/>
            <w:r w:rsidRPr="00E32F74">
              <w:rPr>
                <w:i/>
                <w:color w:val="999999"/>
                <w:sz w:val="18"/>
                <w:szCs w:val="18"/>
              </w:rPr>
              <w:t xml:space="preserve"> </w:t>
            </w:r>
            <w:proofErr w:type="spellStart"/>
            <w:r w:rsidRPr="00E32F74">
              <w:rPr>
                <w:i/>
                <w:color w:val="999999"/>
                <w:sz w:val="18"/>
                <w:szCs w:val="18"/>
              </w:rPr>
              <w:t>out</w:t>
            </w:r>
            <w:proofErr w:type="spellEnd"/>
            <w:r w:rsidRPr="00E32F74">
              <w:rPr>
                <w:color w:val="999999"/>
                <w:sz w:val="18"/>
                <w:szCs w:val="18"/>
              </w:rPr>
              <w:t xml:space="preserve"> entre cada paso de imagen o video para generar una adaptación amable entre ellos. Si se puede, crear acercamientos o barridos de las imágenes. Utilizar el texto en pantalla para que complemente la voz en off en el momento en que se escuche. Se acepta con agradecimiento el dinamismo y efecto que puedan generar basados en sus conocimientos. Gracias.</w:t>
            </w:r>
          </w:p>
          <w:p w14:paraId="00000143" w14:textId="77777777" w:rsidR="00EA3037" w:rsidRPr="00E32F74" w:rsidRDefault="00EA3037">
            <w:pPr>
              <w:widowControl w:val="0"/>
              <w:rPr>
                <w:color w:val="999999"/>
              </w:rPr>
            </w:pPr>
          </w:p>
          <w:p w14:paraId="00000144" w14:textId="77777777" w:rsidR="00EA3037" w:rsidRPr="00E32F74" w:rsidRDefault="00000000">
            <w:pPr>
              <w:widowControl w:val="0"/>
              <w:rPr>
                <w:color w:val="999999"/>
              </w:rPr>
            </w:pPr>
            <w:sdt>
              <w:sdtPr>
                <w:tag w:val="goog_rdk_28"/>
                <w:id w:val="1739819051"/>
              </w:sdtPr>
              <w:sdtContent>
                <w:commentRangeStart w:id="23"/>
              </w:sdtContent>
            </w:sdt>
            <w:r w:rsidRPr="00E32F74">
              <w:rPr>
                <w:noProof/>
              </w:rPr>
              <w:drawing>
                <wp:inline distT="114300" distB="114300" distL="114300" distR="114300" wp14:anchorId="79ECD314" wp14:editId="0D6AA246">
                  <wp:extent cx="2352675" cy="1320800"/>
                  <wp:effectExtent l="0" t="0" r="0" b="0"/>
                  <wp:docPr id="3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2352675" cy="1320800"/>
                          </a:xfrm>
                          <a:prstGeom prst="rect">
                            <a:avLst/>
                          </a:prstGeom>
                          <a:ln/>
                        </pic:spPr>
                      </pic:pic>
                    </a:graphicData>
                  </a:graphic>
                </wp:inline>
              </w:drawing>
            </w:r>
            <w:commentRangeEnd w:id="23"/>
            <w:r w:rsidRPr="00E32F74">
              <w:commentReference w:id="23"/>
            </w:r>
          </w:p>
        </w:tc>
        <w:tc>
          <w:tcPr>
            <w:tcW w:w="1347" w:type="dxa"/>
            <w:shd w:val="clear" w:color="auto" w:fill="auto"/>
            <w:tcMar>
              <w:top w:w="100" w:type="dxa"/>
              <w:left w:w="100" w:type="dxa"/>
              <w:bottom w:w="100" w:type="dxa"/>
              <w:right w:w="100" w:type="dxa"/>
            </w:tcMar>
          </w:tcPr>
          <w:p w14:paraId="00000145" w14:textId="77777777" w:rsidR="00EA3037" w:rsidRPr="00E32F74" w:rsidRDefault="00000000">
            <w:pPr>
              <w:widowControl w:val="0"/>
              <w:rPr>
                <w:color w:val="999999"/>
              </w:rPr>
            </w:pPr>
            <w:r w:rsidRPr="00E32F74">
              <w:rPr>
                <w:color w:val="999999"/>
              </w:rPr>
              <w:lastRenderedPageBreak/>
              <w:t>Colocar si habrá un sonido o música de fondo</w:t>
            </w:r>
          </w:p>
        </w:tc>
        <w:tc>
          <w:tcPr>
            <w:tcW w:w="3849" w:type="dxa"/>
            <w:shd w:val="clear" w:color="auto" w:fill="auto"/>
            <w:tcMar>
              <w:top w:w="100" w:type="dxa"/>
              <w:left w:w="100" w:type="dxa"/>
              <w:bottom w:w="100" w:type="dxa"/>
              <w:right w:w="100" w:type="dxa"/>
            </w:tcMar>
          </w:tcPr>
          <w:p w14:paraId="00000146" w14:textId="77777777" w:rsidR="00EA3037" w:rsidRPr="00E32F74" w:rsidRDefault="00000000">
            <w:pPr>
              <w:widowControl w:val="0"/>
              <w:rPr>
                <w:color w:val="999999"/>
              </w:rPr>
            </w:pPr>
            <w:r w:rsidRPr="00E32F74">
              <w:t xml:space="preserve">Un conjunto de puntos 3D representa una pieza o entorno real. Cada punto representa un punto digitalizado en el objeto o en el entorno y, colectivamente describe su forma y medidas. Por lo general, proviene de un escáner 3D o una máquina de medición de coordenadas (CMM). Una nube de puntos se puede construir como una malla en el </w:t>
            </w:r>
            <w:r w:rsidRPr="00E32F74">
              <w:rPr>
                <w:i/>
              </w:rPr>
              <w:t>software,</w:t>
            </w:r>
            <w:r w:rsidRPr="00E32F74">
              <w:t xml:space="preserve"> generando triángulos entre puntos, un proceso conocido como triangulación. Las </w:t>
            </w:r>
            <w:r w:rsidRPr="00E32F74">
              <w:lastRenderedPageBreak/>
              <w:t>nubes de puntos se utilizan para la visualización de piezas o entornos reales en ingeniería inversa, para hacer un modelo CAD. Una nube de puntos, puede o no, tener información normal, según el escáner y el tipo de escaneo. Incluso si una nube de puntos no tiene información normal, se puede generar dentro de la aplicación después de importar los datos.</w:t>
            </w:r>
          </w:p>
        </w:tc>
        <w:tc>
          <w:tcPr>
            <w:tcW w:w="3278" w:type="dxa"/>
            <w:shd w:val="clear" w:color="auto" w:fill="auto"/>
            <w:tcMar>
              <w:top w:w="100" w:type="dxa"/>
              <w:left w:w="100" w:type="dxa"/>
              <w:bottom w:w="100" w:type="dxa"/>
              <w:right w:w="100" w:type="dxa"/>
            </w:tcMar>
          </w:tcPr>
          <w:p w14:paraId="00000147" w14:textId="77777777" w:rsidR="00EA3037" w:rsidRPr="00E32F74" w:rsidRDefault="00000000">
            <w:pPr>
              <w:widowControl w:val="0"/>
              <w:pBdr>
                <w:top w:val="nil"/>
                <w:left w:val="nil"/>
                <w:bottom w:val="nil"/>
                <w:right w:val="nil"/>
                <w:between w:val="nil"/>
              </w:pBdr>
            </w:pPr>
            <w:r w:rsidRPr="00E32F74">
              <w:lastRenderedPageBreak/>
              <w:t>El escáner 3D proporciona una nube de puntos</w:t>
            </w:r>
            <w:r w:rsidRPr="00E32F74">
              <w:rPr>
                <w:i/>
              </w:rPr>
              <w:t xml:space="preserve"> (Point Cloud) </w:t>
            </w:r>
            <w:r w:rsidRPr="00E32F74">
              <w:t xml:space="preserve">en un plano de 3 dimensiones.  </w:t>
            </w:r>
          </w:p>
          <w:p w14:paraId="00000148" w14:textId="77777777" w:rsidR="00EA3037" w:rsidRPr="00E32F74" w:rsidRDefault="00EA3037">
            <w:pPr>
              <w:widowControl w:val="0"/>
              <w:pBdr>
                <w:top w:val="nil"/>
                <w:left w:val="nil"/>
                <w:bottom w:val="nil"/>
                <w:right w:val="nil"/>
                <w:between w:val="nil"/>
              </w:pBdr>
            </w:pPr>
          </w:p>
          <w:p w14:paraId="00000149" w14:textId="77777777" w:rsidR="00EA3037" w:rsidRPr="00E32F74" w:rsidRDefault="00000000">
            <w:pPr>
              <w:widowControl w:val="0"/>
              <w:rPr>
                <w:color w:val="999999"/>
              </w:rPr>
            </w:pPr>
            <w:r w:rsidRPr="00E32F74">
              <w:t>Triangulación</w:t>
            </w:r>
          </w:p>
        </w:tc>
      </w:tr>
      <w:tr w:rsidR="00EA3037" w:rsidRPr="00E32F74" w14:paraId="6BE3AB45" w14:textId="77777777">
        <w:tc>
          <w:tcPr>
            <w:tcW w:w="1032" w:type="dxa"/>
            <w:shd w:val="clear" w:color="auto" w:fill="auto"/>
            <w:tcMar>
              <w:top w:w="100" w:type="dxa"/>
              <w:left w:w="100" w:type="dxa"/>
              <w:bottom w:w="100" w:type="dxa"/>
              <w:right w:w="100" w:type="dxa"/>
            </w:tcMar>
          </w:tcPr>
          <w:p w14:paraId="0000014A" w14:textId="77777777" w:rsidR="00EA3037" w:rsidRPr="00E32F74" w:rsidRDefault="00000000">
            <w:pPr>
              <w:widowControl w:val="0"/>
              <w:rPr>
                <w:b/>
                <w:color w:val="999999"/>
              </w:rPr>
            </w:pPr>
            <w:sdt>
              <w:sdtPr>
                <w:tag w:val="goog_rdk_29"/>
                <w:id w:val="-1560479275"/>
              </w:sdtPr>
              <w:sdtContent>
                <w:commentRangeStart w:id="24"/>
              </w:sdtContent>
            </w:sdt>
            <w:r w:rsidRPr="00E32F74">
              <w:rPr>
                <w:b/>
                <w:color w:val="999999"/>
              </w:rPr>
              <w:t>2</w:t>
            </w:r>
            <w:commentRangeEnd w:id="24"/>
            <w:r w:rsidRPr="00E32F74">
              <w:commentReference w:id="24"/>
            </w:r>
          </w:p>
        </w:tc>
        <w:tc>
          <w:tcPr>
            <w:tcW w:w="3906" w:type="dxa"/>
            <w:shd w:val="clear" w:color="auto" w:fill="auto"/>
            <w:tcMar>
              <w:top w:w="100" w:type="dxa"/>
              <w:left w:w="100" w:type="dxa"/>
              <w:bottom w:w="100" w:type="dxa"/>
              <w:right w:w="100" w:type="dxa"/>
            </w:tcMar>
          </w:tcPr>
          <w:p w14:paraId="0000014B" w14:textId="77777777" w:rsidR="00EA3037" w:rsidRPr="00E32F74" w:rsidRDefault="00000000">
            <w:pPr>
              <w:widowControl w:val="0"/>
              <w:rPr>
                <w:color w:val="999999"/>
              </w:rPr>
            </w:pPr>
            <w:r w:rsidRPr="00E32F74">
              <w:rPr>
                <w:noProof/>
              </w:rPr>
              <w:drawing>
                <wp:inline distT="114300" distB="114300" distL="114300" distR="114300" wp14:anchorId="4EE02295" wp14:editId="079B8F17">
                  <wp:extent cx="2352675" cy="1117600"/>
                  <wp:effectExtent l="0" t="0" r="0" b="0"/>
                  <wp:docPr id="3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2352675" cy="1117600"/>
                          </a:xfrm>
                          <a:prstGeom prst="rect">
                            <a:avLst/>
                          </a:prstGeom>
                          <a:ln/>
                        </pic:spPr>
                      </pic:pic>
                    </a:graphicData>
                  </a:graphic>
                </wp:inline>
              </w:drawing>
            </w:r>
          </w:p>
        </w:tc>
        <w:tc>
          <w:tcPr>
            <w:tcW w:w="1347" w:type="dxa"/>
            <w:shd w:val="clear" w:color="auto" w:fill="auto"/>
            <w:tcMar>
              <w:top w:w="100" w:type="dxa"/>
              <w:left w:w="100" w:type="dxa"/>
              <w:bottom w:w="100" w:type="dxa"/>
              <w:right w:w="100" w:type="dxa"/>
            </w:tcMar>
          </w:tcPr>
          <w:p w14:paraId="0000014C" w14:textId="77777777" w:rsidR="00EA3037" w:rsidRPr="00E32F74" w:rsidRDefault="00000000">
            <w:pPr>
              <w:widowControl w:val="0"/>
              <w:rPr>
                <w:color w:val="999999"/>
              </w:rPr>
            </w:pPr>
            <w:r w:rsidRPr="00E32F74">
              <w:rPr>
                <w:color w:val="999999"/>
              </w:rPr>
              <w:t>Colocar si habrá un sonido o música de fondo</w:t>
            </w:r>
          </w:p>
        </w:tc>
        <w:tc>
          <w:tcPr>
            <w:tcW w:w="3849" w:type="dxa"/>
            <w:shd w:val="clear" w:color="auto" w:fill="auto"/>
            <w:tcMar>
              <w:top w:w="100" w:type="dxa"/>
              <w:left w:w="100" w:type="dxa"/>
              <w:bottom w:w="100" w:type="dxa"/>
              <w:right w:w="100" w:type="dxa"/>
            </w:tcMar>
          </w:tcPr>
          <w:p w14:paraId="0000014D" w14:textId="77777777" w:rsidR="00EA3037" w:rsidRPr="00E32F74" w:rsidRDefault="00000000">
            <w:pPr>
              <w:spacing w:after="120"/>
            </w:pPr>
            <w:r w:rsidRPr="00E32F74">
              <w:t xml:space="preserve">Con esta nube de puntos generada por el escáner 3D se procede a hacer una malla, que es un modelo poligonal, que representa un objeto físico. Una malla consta de muchos triángulos que se conectan y se pueden generar a partir de una nube de puntos. Una parte escaneada generalmente consta de varios escaneos desde diferentes direcciones, lo que requiere la alineación de los escaneos mediante la superposición y alineación de áreas comunes, en el </w:t>
            </w:r>
            <w:r w:rsidRPr="00E32F74">
              <w:rPr>
                <w:i/>
              </w:rPr>
              <w:t>software</w:t>
            </w:r>
            <w:r w:rsidRPr="00E32F74">
              <w:t xml:space="preserve"> que se elija para el procesamiento de la nube de puntos. Una vez alineadas, varias mallas se pueden convertir en una sola fusionándose. </w:t>
            </w:r>
          </w:p>
          <w:p w14:paraId="0000014E" w14:textId="77777777" w:rsidR="00EA3037" w:rsidRPr="00E32F74" w:rsidRDefault="00EA3037">
            <w:pPr>
              <w:widowControl w:val="0"/>
              <w:rPr>
                <w:color w:val="999999"/>
              </w:rPr>
            </w:pPr>
          </w:p>
        </w:tc>
        <w:tc>
          <w:tcPr>
            <w:tcW w:w="3278" w:type="dxa"/>
            <w:shd w:val="clear" w:color="auto" w:fill="auto"/>
            <w:tcMar>
              <w:top w:w="100" w:type="dxa"/>
              <w:left w:w="100" w:type="dxa"/>
              <w:bottom w:w="100" w:type="dxa"/>
              <w:right w:w="100" w:type="dxa"/>
            </w:tcMar>
          </w:tcPr>
          <w:p w14:paraId="0000014F" w14:textId="77777777" w:rsidR="00EA3037" w:rsidRPr="00E32F74" w:rsidRDefault="00000000">
            <w:pPr>
              <w:widowControl w:val="0"/>
              <w:rPr>
                <w:color w:val="999999"/>
              </w:rPr>
            </w:pPr>
            <w:r w:rsidRPr="00E32F74">
              <w:lastRenderedPageBreak/>
              <w:t xml:space="preserve">Esta nube de puntos, se transforma en una malla con polígonos que va dando forma al objeto escaneado y permite la edición de la malla para generar un objeto 3D en un </w:t>
            </w:r>
            <w:r w:rsidRPr="00E32F74">
              <w:rPr>
                <w:i/>
              </w:rPr>
              <w:t xml:space="preserve">software </w:t>
            </w:r>
            <w:r w:rsidRPr="00E32F74">
              <w:t>de procesamiento.</w:t>
            </w:r>
          </w:p>
        </w:tc>
      </w:tr>
      <w:tr w:rsidR="00EA3037" w:rsidRPr="00E32F74" w14:paraId="3059D0D4" w14:textId="77777777">
        <w:tc>
          <w:tcPr>
            <w:tcW w:w="1032" w:type="dxa"/>
            <w:shd w:val="clear" w:color="auto" w:fill="auto"/>
            <w:tcMar>
              <w:top w:w="100" w:type="dxa"/>
              <w:left w:w="100" w:type="dxa"/>
              <w:bottom w:w="100" w:type="dxa"/>
              <w:right w:w="100" w:type="dxa"/>
            </w:tcMar>
          </w:tcPr>
          <w:p w14:paraId="00000150" w14:textId="77777777" w:rsidR="00EA3037" w:rsidRPr="00E32F74" w:rsidRDefault="00000000">
            <w:pPr>
              <w:widowControl w:val="0"/>
              <w:rPr>
                <w:b/>
                <w:color w:val="999999"/>
              </w:rPr>
            </w:pPr>
            <w:sdt>
              <w:sdtPr>
                <w:tag w:val="goog_rdk_30"/>
                <w:id w:val="811373159"/>
              </w:sdtPr>
              <w:sdtContent>
                <w:commentRangeStart w:id="25"/>
              </w:sdtContent>
            </w:sdt>
            <w:r w:rsidRPr="00E32F74">
              <w:rPr>
                <w:b/>
                <w:color w:val="999999"/>
              </w:rPr>
              <w:t>3</w:t>
            </w:r>
            <w:commentRangeEnd w:id="25"/>
            <w:r w:rsidRPr="00E32F74">
              <w:commentReference w:id="25"/>
            </w:r>
          </w:p>
        </w:tc>
        <w:tc>
          <w:tcPr>
            <w:tcW w:w="3906" w:type="dxa"/>
            <w:shd w:val="clear" w:color="auto" w:fill="auto"/>
            <w:tcMar>
              <w:top w:w="100" w:type="dxa"/>
              <w:left w:w="100" w:type="dxa"/>
              <w:bottom w:w="100" w:type="dxa"/>
              <w:right w:w="100" w:type="dxa"/>
            </w:tcMar>
          </w:tcPr>
          <w:p w14:paraId="00000151" w14:textId="77777777" w:rsidR="00EA3037" w:rsidRPr="00E32F74" w:rsidRDefault="00000000">
            <w:pPr>
              <w:widowControl w:val="0"/>
              <w:rPr>
                <w:color w:val="999999"/>
              </w:rPr>
            </w:pPr>
            <w:r w:rsidRPr="00E32F74">
              <w:rPr>
                <w:noProof/>
              </w:rPr>
              <w:drawing>
                <wp:inline distT="114300" distB="114300" distL="114300" distR="114300" wp14:anchorId="75CD1A7A" wp14:editId="587DB234">
                  <wp:extent cx="2352675" cy="800100"/>
                  <wp:effectExtent l="0" t="0" r="0" b="0"/>
                  <wp:docPr id="3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2352675" cy="800100"/>
                          </a:xfrm>
                          <a:prstGeom prst="rect">
                            <a:avLst/>
                          </a:prstGeom>
                          <a:ln/>
                        </pic:spPr>
                      </pic:pic>
                    </a:graphicData>
                  </a:graphic>
                </wp:inline>
              </w:drawing>
            </w:r>
          </w:p>
        </w:tc>
        <w:tc>
          <w:tcPr>
            <w:tcW w:w="1347" w:type="dxa"/>
            <w:shd w:val="clear" w:color="auto" w:fill="auto"/>
            <w:tcMar>
              <w:top w:w="100" w:type="dxa"/>
              <w:left w:w="100" w:type="dxa"/>
              <w:bottom w:w="100" w:type="dxa"/>
              <w:right w:w="100" w:type="dxa"/>
            </w:tcMar>
          </w:tcPr>
          <w:p w14:paraId="00000152" w14:textId="77777777" w:rsidR="00EA3037" w:rsidRPr="00E32F74" w:rsidRDefault="00000000">
            <w:pPr>
              <w:widowControl w:val="0"/>
              <w:rPr>
                <w:color w:val="999999"/>
              </w:rPr>
            </w:pPr>
            <w:r w:rsidRPr="00E32F74">
              <w:rPr>
                <w:color w:val="999999"/>
              </w:rPr>
              <w:t>Colocar si habrá un sonido o música de fondo</w:t>
            </w:r>
          </w:p>
        </w:tc>
        <w:tc>
          <w:tcPr>
            <w:tcW w:w="3849" w:type="dxa"/>
            <w:shd w:val="clear" w:color="auto" w:fill="auto"/>
            <w:tcMar>
              <w:top w:w="100" w:type="dxa"/>
              <w:left w:w="100" w:type="dxa"/>
              <w:bottom w:w="100" w:type="dxa"/>
              <w:right w:w="100" w:type="dxa"/>
            </w:tcMar>
          </w:tcPr>
          <w:p w14:paraId="00000153" w14:textId="77777777" w:rsidR="00EA3037" w:rsidRPr="00E32F74" w:rsidRDefault="00000000">
            <w:pPr>
              <w:spacing w:after="120"/>
              <w:jc w:val="both"/>
            </w:pPr>
            <w:r w:rsidRPr="00E32F74">
              <w:t>En la práctica, se utilizan las siguientes terminologías para pasar de un punto a un objeto:</w:t>
            </w:r>
          </w:p>
          <w:p w14:paraId="00000154" w14:textId="77777777" w:rsidR="00EA3037" w:rsidRPr="00E32F74" w:rsidRDefault="00000000">
            <w:pPr>
              <w:numPr>
                <w:ilvl w:val="0"/>
                <w:numId w:val="1"/>
              </w:numPr>
              <w:jc w:val="both"/>
            </w:pPr>
            <w:r w:rsidRPr="00E32F74">
              <w:t>Cara: triángulos envueltos por tres aristas.</w:t>
            </w:r>
          </w:p>
          <w:p w14:paraId="00000155" w14:textId="77777777" w:rsidR="00EA3037" w:rsidRPr="00E32F74" w:rsidRDefault="00000000">
            <w:pPr>
              <w:numPr>
                <w:ilvl w:val="0"/>
                <w:numId w:val="1"/>
              </w:numPr>
              <w:jc w:val="both"/>
            </w:pPr>
            <w:r w:rsidRPr="00E32F74">
              <w:t>Arista: borde de conexión entre dos vértices.</w:t>
            </w:r>
          </w:p>
          <w:p w14:paraId="00000156" w14:textId="77777777" w:rsidR="00EA3037" w:rsidRPr="00E32F74" w:rsidRDefault="00000000">
            <w:pPr>
              <w:numPr>
                <w:ilvl w:val="0"/>
                <w:numId w:val="1"/>
              </w:numPr>
              <w:jc w:val="both"/>
            </w:pPr>
            <w:r w:rsidRPr="00E32F74">
              <w:t>Vértice: un punto que representa una posición en el espacio 3D.</w:t>
            </w:r>
          </w:p>
          <w:p w14:paraId="00000157" w14:textId="77777777" w:rsidR="00EA3037" w:rsidRPr="00E32F74" w:rsidRDefault="00000000">
            <w:pPr>
              <w:numPr>
                <w:ilvl w:val="0"/>
                <w:numId w:val="1"/>
              </w:numPr>
              <w:spacing w:after="120"/>
              <w:jc w:val="both"/>
            </w:pPr>
            <w:r w:rsidRPr="00E32F74">
              <w:t>Límite: cualquier abertura en la malla, donde no hay triángulos.</w:t>
            </w:r>
          </w:p>
          <w:p w14:paraId="00000158" w14:textId="77777777" w:rsidR="00EA3037" w:rsidRPr="00E32F74" w:rsidRDefault="00000000">
            <w:pPr>
              <w:spacing w:after="120"/>
            </w:pPr>
            <w:r w:rsidRPr="00E32F74">
              <w:t xml:space="preserve">Un grupo de caras se conoce como grupo de regiones. Estas últimas son una forma de agrupar conjuntos de caras que pertenecen a un objeto. Las regiones ayudan en la alineación de los datos de la malla, con el sistema de coordenadas y a convertir esta región en una superficie. Las regiones se pueden generar automáticamente analizando la curvatura en la malla. Esto depende del </w:t>
            </w:r>
            <w:r w:rsidRPr="00E32F74">
              <w:rPr>
                <w:i/>
              </w:rPr>
              <w:t>software</w:t>
            </w:r>
            <w:r w:rsidRPr="00E32F74">
              <w:t xml:space="preserve"> de post- procesamiento que se usa.</w:t>
            </w:r>
          </w:p>
          <w:p w14:paraId="00000159" w14:textId="77777777" w:rsidR="00EA3037" w:rsidRPr="00E32F74" w:rsidRDefault="00000000">
            <w:pPr>
              <w:spacing w:after="120"/>
            </w:pPr>
            <w:r w:rsidRPr="00E32F74">
              <w:lastRenderedPageBreak/>
              <w:t xml:space="preserve">Después de la generación de las caras se procede a la generación de un boceto. Se establece y define un plano y se dibujan en este, conocido como plano base. El plano base puede ser un </w:t>
            </w:r>
            <w:sdt>
              <w:sdtPr>
                <w:tag w:val="goog_rdk_31"/>
                <w:id w:val="-1192843337"/>
              </w:sdtPr>
              <w:sdtContent/>
            </w:sdt>
            <w:r w:rsidRPr="00E32F74">
              <w:t xml:space="preserve"> plano de referencia, una cara de cuerpo plano o una región plana.  Una vez está hecho el objeto queda listo para generar un archivo por un </w:t>
            </w:r>
            <w:r w:rsidRPr="00E32F74">
              <w:rPr>
                <w:i/>
              </w:rPr>
              <w:t>software</w:t>
            </w:r>
            <w:r w:rsidRPr="00E32F74">
              <w:t xml:space="preserve"> CAD donde se puede modificar o rediseñar.</w:t>
            </w:r>
          </w:p>
          <w:p w14:paraId="0000015A" w14:textId="77777777" w:rsidR="00EA3037" w:rsidRPr="00E32F74" w:rsidRDefault="00000000">
            <w:pPr>
              <w:spacing w:after="120"/>
            </w:pPr>
            <w:r w:rsidRPr="00E32F74">
              <w:t xml:space="preserve">Cabe resaltar que este proceso de </w:t>
            </w:r>
            <w:proofErr w:type="spellStart"/>
            <w:r w:rsidRPr="00E32F74">
              <w:t>post-procesamiento</w:t>
            </w:r>
            <w:proofErr w:type="spellEnd"/>
            <w:r w:rsidRPr="00E32F74">
              <w:t xml:space="preserve"> es necesario hacerlo, sin importar la marca o el tipo de escáner que se use, ya que este, solo es una herramienta de medición que ubica el resultado en un plano de tres dimensiones, por ello la importancia de una buena herramienta que interprete los puntos generados y permita alistar el objeto para usarlo en un </w:t>
            </w:r>
            <w:r w:rsidRPr="00E32F74">
              <w:rPr>
                <w:i/>
              </w:rPr>
              <w:t>software</w:t>
            </w:r>
            <w:r w:rsidRPr="00E32F74">
              <w:t xml:space="preserve"> 3D.</w:t>
            </w:r>
          </w:p>
        </w:tc>
        <w:tc>
          <w:tcPr>
            <w:tcW w:w="3278" w:type="dxa"/>
            <w:shd w:val="clear" w:color="auto" w:fill="auto"/>
            <w:tcMar>
              <w:top w:w="100" w:type="dxa"/>
              <w:left w:w="100" w:type="dxa"/>
              <w:bottom w:w="100" w:type="dxa"/>
              <w:right w:w="100" w:type="dxa"/>
            </w:tcMar>
          </w:tcPr>
          <w:p w14:paraId="0000015B" w14:textId="77777777" w:rsidR="00EA3037" w:rsidRPr="00E32F74" w:rsidRDefault="00000000">
            <w:pPr>
              <w:widowControl w:val="0"/>
              <w:rPr>
                <w:color w:val="999999"/>
              </w:rPr>
            </w:pPr>
            <w:r w:rsidRPr="00E32F74">
              <w:lastRenderedPageBreak/>
              <w:t xml:space="preserve">Finalmente se cuenta con un sólido que puede editarse o rediseñarse en un </w:t>
            </w:r>
            <w:r w:rsidRPr="00E32F74">
              <w:rPr>
                <w:i/>
              </w:rPr>
              <w:t xml:space="preserve">software </w:t>
            </w:r>
            <w:r w:rsidRPr="00E32F74">
              <w:t>CAD.</w:t>
            </w:r>
          </w:p>
        </w:tc>
      </w:tr>
      <w:tr w:rsidR="00EA3037" w:rsidRPr="00E32F74" w14:paraId="00AD1981" w14:textId="77777777">
        <w:trPr>
          <w:trHeight w:val="420"/>
        </w:trPr>
        <w:tc>
          <w:tcPr>
            <w:tcW w:w="1032" w:type="dxa"/>
            <w:shd w:val="clear" w:color="auto" w:fill="auto"/>
            <w:tcMar>
              <w:top w:w="100" w:type="dxa"/>
              <w:left w:w="100" w:type="dxa"/>
              <w:bottom w:w="100" w:type="dxa"/>
              <w:right w:w="100" w:type="dxa"/>
            </w:tcMar>
          </w:tcPr>
          <w:p w14:paraId="0000015C" w14:textId="77777777" w:rsidR="00EA3037" w:rsidRPr="00E32F74" w:rsidRDefault="00000000">
            <w:pPr>
              <w:widowControl w:val="0"/>
              <w:rPr>
                <w:b/>
              </w:rPr>
            </w:pPr>
            <w:r w:rsidRPr="00E32F74">
              <w:rPr>
                <w:b/>
              </w:rPr>
              <w:t>Nombre del archivo</w:t>
            </w:r>
          </w:p>
        </w:tc>
        <w:tc>
          <w:tcPr>
            <w:tcW w:w="12380" w:type="dxa"/>
            <w:gridSpan w:val="4"/>
            <w:shd w:val="clear" w:color="auto" w:fill="auto"/>
            <w:tcMar>
              <w:top w:w="100" w:type="dxa"/>
              <w:left w:w="100" w:type="dxa"/>
              <w:bottom w:w="100" w:type="dxa"/>
              <w:right w:w="100" w:type="dxa"/>
            </w:tcMar>
          </w:tcPr>
          <w:p w14:paraId="0000015D" w14:textId="77777777" w:rsidR="00EA3037" w:rsidRPr="00E32F74" w:rsidRDefault="00000000">
            <w:pPr>
              <w:rPr>
                <w:b/>
                <w:color w:val="000000"/>
              </w:rPr>
            </w:pPr>
            <w:r w:rsidRPr="00E32F74">
              <w:rPr>
                <w:b/>
                <w:color w:val="000000"/>
              </w:rPr>
              <w:t>225223_ v4</w:t>
            </w:r>
          </w:p>
          <w:p w14:paraId="0000015E" w14:textId="77777777" w:rsidR="00EA3037" w:rsidRPr="00E32F74" w:rsidRDefault="00EA3037">
            <w:pPr>
              <w:widowControl w:val="0"/>
              <w:rPr>
                <w:b/>
              </w:rPr>
            </w:pPr>
          </w:p>
        </w:tc>
      </w:tr>
    </w:tbl>
    <w:p w14:paraId="00000162" w14:textId="77777777" w:rsidR="00EA3037" w:rsidRPr="00E32F74" w:rsidRDefault="00EA3037"/>
    <w:p w14:paraId="00000163" w14:textId="77777777" w:rsidR="00EA3037" w:rsidRPr="00E32F74" w:rsidRDefault="00000000">
      <w:r w:rsidRPr="00E32F74">
        <w:rPr>
          <w:b/>
        </w:rPr>
        <w:t>1.4 Toma de datos con un escáner 3D de luz blanca estructurada para objeto cercano</w:t>
      </w:r>
    </w:p>
    <w:p w14:paraId="00000164" w14:textId="77777777" w:rsidR="00EA3037" w:rsidRPr="00E32F74" w:rsidRDefault="00EA3037"/>
    <w:tbl>
      <w:tblPr>
        <w:tblStyle w:val="afffff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0BB81E18" w14:textId="77777777">
        <w:trPr>
          <w:trHeight w:val="444"/>
        </w:trPr>
        <w:tc>
          <w:tcPr>
            <w:tcW w:w="13422" w:type="dxa"/>
            <w:shd w:val="clear" w:color="auto" w:fill="8DB3E2"/>
          </w:tcPr>
          <w:p w14:paraId="00000165"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lastRenderedPageBreak/>
              <w:t>Cuadro de texto</w:t>
            </w:r>
          </w:p>
        </w:tc>
      </w:tr>
      <w:tr w:rsidR="00EA3037" w:rsidRPr="00E32F74" w14:paraId="25532B99" w14:textId="77777777">
        <w:tc>
          <w:tcPr>
            <w:tcW w:w="13422" w:type="dxa"/>
          </w:tcPr>
          <w:p w14:paraId="104F345E" w14:textId="3ED0B632" w:rsidR="00AD31E9" w:rsidRPr="00E32F74" w:rsidRDefault="00000000">
            <w:pPr>
              <w:spacing w:after="120"/>
              <w:jc w:val="both"/>
            </w:pPr>
            <w:sdt>
              <w:sdtPr>
                <w:tag w:val="goog_rdk_32"/>
                <w:id w:val="1657649515"/>
              </w:sdtPr>
              <w:sdtContent>
                <w:commentRangeStart w:id="26"/>
              </w:sdtContent>
            </w:sdt>
            <w:commentRangeEnd w:id="26"/>
            <w:r w:rsidRPr="00E32F74">
              <w:commentReference w:id="26"/>
            </w:r>
            <w:r w:rsidRPr="00E32F74">
              <w:t xml:space="preserve">Existe otra forma de escaneo de objetos 3D, esta se conoce como luz blanca o luz estructurada, este escáner proyecta una luz sobre el objeto a digitalizar y dos cámaras registran la variación de la luz en el objeto y calculan la distancia de cada punto, en el campo de visión.  Un escáner de luz estructurada consta de un proyector y dos cámaras. </w:t>
            </w:r>
          </w:p>
          <w:p w14:paraId="00DF4996" w14:textId="3787694C" w:rsidR="00AD31E9" w:rsidRPr="00E32F74" w:rsidRDefault="00AD31E9">
            <w:pPr>
              <w:spacing w:after="120"/>
              <w:jc w:val="both"/>
            </w:pPr>
            <w:r w:rsidRPr="00E32F74">
              <w:rPr>
                <w:noProof/>
              </w:rPr>
              <w:drawing>
                <wp:anchor distT="0" distB="0" distL="114300" distR="114300" simplePos="0" relativeHeight="251667456" behindDoc="0" locked="0" layoutInCell="1" hidden="0" allowOverlap="1" wp14:anchorId="692A66B4" wp14:editId="0F57489F">
                  <wp:simplePos x="0" y="0"/>
                  <wp:positionH relativeFrom="column">
                    <wp:posOffset>26949</wp:posOffset>
                  </wp:positionH>
                  <wp:positionV relativeFrom="paragraph">
                    <wp:posOffset>936</wp:posOffset>
                  </wp:positionV>
                  <wp:extent cx="1771650" cy="1012371"/>
                  <wp:effectExtent l="0" t="0" r="0" b="0"/>
                  <wp:wrapSquare wrapText="bothSides" distT="0" distB="0" distL="114300" distR="114300"/>
                  <wp:docPr id="30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2"/>
                          <a:srcRect/>
                          <a:stretch>
                            <a:fillRect/>
                          </a:stretch>
                        </pic:blipFill>
                        <pic:spPr>
                          <a:xfrm>
                            <a:off x="0" y="0"/>
                            <a:ext cx="1771650" cy="1012371"/>
                          </a:xfrm>
                          <a:prstGeom prst="rect">
                            <a:avLst/>
                          </a:prstGeom>
                          <a:ln/>
                        </pic:spPr>
                      </pic:pic>
                    </a:graphicData>
                  </a:graphic>
                </wp:anchor>
              </w:drawing>
            </w:r>
          </w:p>
          <w:p w14:paraId="164F4DA3" w14:textId="0AC17503" w:rsidR="00AD31E9" w:rsidRPr="00E32F74" w:rsidRDefault="00AD31E9">
            <w:pPr>
              <w:spacing w:after="120"/>
              <w:jc w:val="both"/>
            </w:pPr>
          </w:p>
          <w:p w14:paraId="0D02E56F" w14:textId="77777777" w:rsidR="00AD31E9" w:rsidRPr="00E32F74" w:rsidRDefault="00AD31E9">
            <w:pPr>
              <w:spacing w:after="120"/>
              <w:jc w:val="both"/>
            </w:pPr>
          </w:p>
          <w:p w14:paraId="00000168" w14:textId="77777777" w:rsidR="00EA3037" w:rsidRPr="00E32F74" w:rsidRDefault="00EA3037">
            <w:pPr>
              <w:spacing w:after="120"/>
              <w:jc w:val="both"/>
              <w:rPr>
                <w:color w:val="BFBFBF"/>
              </w:rPr>
            </w:pPr>
          </w:p>
          <w:p w14:paraId="00000169" w14:textId="77777777" w:rsidR="00EA3037" w:rsidRPr="00E32F74" w:rsidRDefault="00EA3037">
            <w:pPr>
              <w:spacing w:after="120"/>
              <w:jc w:val="both"/>
              <w:rPr>
                <w:b/>
                <w:color w:val="BFBFBF"/>
              </w:rPr>
            </w:pPr>
          </w:p>
        </w:tc>
      </w:tr>
    </w:tbl>
    <w:p w14:paraId="0000016A" w14:textId="1116B18C" w:rsidR="00EA3037" w:rsidRPr="00E32F74" w:rsidRDefault="00EA3037"/>
    <w:p w14:paraId="2EA6083A" w14:textId="4158FC43" w:rsidR="00AD31E9" w:rsidRPr="00E32F74" w:rsidRDefault="00AD31E9"/>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51"/>
        <w:gridCol w:w="756"/>
        <w:gridCol w:w="11105"/>
      </w:tblGrid>
      <w:tr w:rsidR="00344D54" w:rsidRPr="00E32F74" w14:paraId="67573C4F" w14:textId="77777777" w:rsidTr="00575C77">
        <w:trPr>
          <w:trHeight w:val="580"/>
        </w:trPr>
        <w:tc>
          <w:tcPr>
            <w:tcW w:w="860" w:type="pct"/>
            <w:gridSpan w:val="2"/>
            <w:shd w:val="clear" w:color="auto" w:fill="C9DAF8"/>
            <w:tcMar>
              <w:top w:w="100" w:type="dxa"/>
              <w:left w:w="100" w:type="dxa"/>
              <w:bottom w:w="100" w:type="dxa"/>
              <w:right w:w="100" w:type="dxa"/>
            </w:tcMar>
          </w:tcPr>
          <w:p w14:paraId="76785204" w14:textId="77777777" w:rsidR="00344D54" w:rsidRPr="00E32F74" w:rsidRDefault="00344D54" w:rsidP="00575C77">
            <w:pPr>
              <w:widowControl w:val="0"/>
              <w:spacing w:line="240" w:lineRule="auto"/>
              <w:jc w:val="center"/>
              <w:rPr>
                <w:b/>
              </w:rPr>
            </w:pPr>
          </w:p>
          <w:p w14:paraId="00EF514D" w14:textId="77777777" w:rsidR="00344D54" w:rsidRPr="00E32F74" w:rsidRDefault="00344D54" w:rsidP="00575C77">
            <w:pPr>
              <w:widowControl w:val="0"/>
              <w:spacing w:line="240" w:lineRule="auto"/>
              <w:jc w:val="center"/>
              <w:rPr>
                <w:b/>
              </w:rPr>
            </w:pPr>
            <w:r w:rsidRPr="00E32F74">
              <w:rPr>
                <w:b/>
              </w:rPr>
              <w:t>Tipo de recurso</w:t>
            </w:r>
          </w:p>
        </w:tc>
        <w:tc>
          <w:tcPr>
            <w:tcW w:w="4140" w:type="pct"/>
            <w:shd w:val="clear" w:color="auto" w:fill="C9DAF8"/>
            <w:tcMar>
              <w:top w:w="100" w:type="dxa"/>
              <w:left w:w="100" w:type="dxa"/>
              <w:bottom w:w="100" w:type="dxa"/>
              <w:right w:w="100" w:type="dxa"/>
            </w:tcMar>
          </w:tcPr>
          <w:p w14:paraId="780EB589" w14:textId="77777777" w:rsidR="00344D54" w:rsidRPr="00E32F74" w:rsidRDefault="00344D54" w:rsidP="00575C77">
            <w:pPr>
              <w:pStyle w:val="Ttulo"/>
              <w:widowControl w:val="0"/>
              <w:spacing w:line="240" w:lineRule="auto"/>
              <w:jc w:val="center"/>
              <w:rPr>
                <w:sz w:val="22"/>
                <w:szCs w:val="22"/>
              </w:rPr>
            </w:pPr>
            <w:bookmarkStart w:id="27" w:name="_hcj5mjhu1ej8" w:colFirst="0" w:colLast="0"/>
            <w:bookmarkEnd w:id="27"/>
            <w:r w:rsidRPr="00E32F74">
              <w:rPr>
                <w:sz w:val="22"/>
                <w:szCs w:val="22"/>
              </w:rPr>
              <w:t xml:space="preserve">Pestañas o </w:t>
            </w:r>
            <w:proofErr w:type="spellStart"/>
            <w:r w:rsidRPr="00E32F74">
              <w:rPr>
                <w:sz w:val="22"/>
                <w:szCs w:val="22"/>
              </w:rPr>
              <w:t>tabs</w:t>
            </w:r>
            <w:proofErr w:type="spellEnd"/>
            <w:r w:rsidRPr="00E32F74">
              <w:rPr>
                <w:sz w:val="22"/>
                <w:szCs w:val="22"/>
              </w:rPr>
              <w:t xml:space="preserve"> </w:t>
            </w:r>
            <w:commentRangeStart w:id="28"/>
            <w:r w:rsidRPr="00E32F74">
              <w:rPr>
                <w:sz w:val="22"/>
                <w:szCs w:val="22"/>
              </w:rPr>
              <w:t>Verticales</w:t>
            </w:r>
            <w:commentRangeEnd w:id="28"/>
            <w:r w:rsidR="000C03F1" w:rsidRPr="00E32F74">
              <w:rPr>
                <w:rStyle w:val="Refdecomentario"/>
              </w:rPr>
              <w:commentReference w:id="28"/>
            </w:r>
          </w:p>
        </w:tc>
      </w:tr>
      <w:tr w:rsidR="00344D54" w:rsidRPr="00E32F74" w14:paraId="2C4D22ED" w14:textId="77777777" w:rsidTr="00575C77">
        <w:trPr>
          <w:trHeight w:val="420"/>
        </w:trPr>
        <w:tc>
          <w:tcPr>
            <w:tcW w:w="860" w:type="pct"/>
            <w:gridSpan w:val="2"/>
            <w:shd w:val="clear" w:color="auto" w:fill="auto"/>
            <w:tcMar>
              <w:top w:w="100" w:type="dxa"/>
              <w:left w:w="100" w:type="dxa"/>
              <w:bottom w:w="100" w:type="dxa"/>
              <w:right w:w="100" w:type="dxa"/>
            </w:tcMar>
          </w:tcPr>
          <w:p w14:paraId="18B18B87" w14:textId="77777777" w:rsidR="00344D54" w:rsidRPr="00E32F74" w:rsidRDefault="00344D54" w:rsidP="00575C77">
            <w:pPr>
              <w:widowControl w:val="0"/>
              <w:spacing w:line="240" w:lineRule="auto"/>
              <w:rPr>
                <w:b/>
              </w:rPr>
            </w:pPr>
          </w:p>
          <w:p w14:paraId="6E4271F0" w14:textId="77777777" w:rsidR="00344D54" w:rsidRPr="00E32F74" w:rsidRDefault="00344D54" w:rsidP="00575C77">
            <w:pPr>
              <w:widowControl w:val="0"/>
              <w:spacing w:line="240" w:lineRule="auto"/>
              <w:rPr>
                <w:b/>
              </w:rPr>
            </w:pPr>
            <w:r w:rsidRPr="00E32F74">
              <w:rPr>
                <w:b/>
              </w:rPr>
              <w:t>Introducción</w:t>
            </w:r>
          </w:p>
        </w:tc>
        <w:tc>
          <w:tcPr>
            <w:tcW w:w="4140" w:type="pct"/>
            <w:shd w:val="clear" w:color="auto" w:fill="auto"/>
            <w:tcMar>
              <w:top w:w="100" w:type="dxa"/>
              <w:left w:w="100" w:type="dxa"/>
              <w:bottom w:w="100" w:type="dxa"/>
              <w:right w:w="100" w:type="dxa"/>
            </w:tcMar>
          </w:tcPr>
          <w:p w14:paraId="637FB6CB" w14:textId="037B6823" w:rsidR="00344D54" w:rsidRPr="00E32F74" w:rsidRDefault="00344D54" w:rsidP="00344D54">
            <w:pPr>
              <w:spacing w:after="120"/>
              <w:jc w:val="both"/>
            </w:pPr>
            <w:r w:rsidRPr="00E32F74">
              <w:t>El proceso para escanear es el siguiente:</w:t>
            </w:r>
          </w:p>
          <w:p w14:paraId="0619F15D" w14:textId="5826CC7D" w:rsidR="00344D54" w:rsidRPr="00E32F74" w:rsidRDefault="00344D54" w:rsidP="00575C77">
            <w:pPr>
              <w:widowControl w:val="0"/>
              <w:spacing w:line="240" w:lineRule="auto"/>
              <w:rPr>
                <w:color w:val="999999"/>
              </w:rPr>
            </w:pPr>
          </w:p>
        </w:tc>
      </w:tr>
      <w:tr w:rsidR="00344D54" w:rsidRPr="00E32F74" w14:paraId="09B251B0" w14:textId="77777777" w:rsidTr="00575C77">
        <w:trPr>
          <w:trHeight w:val="420"/>
        </w:trPr>
        <w:tc>
          <w:tcPr>
            <w:tcW w:w="5000" w:type="pct"/>
            <w:gridSpan w:val="3"/>
            <w:shd w:val="clear" w:color="auto" w:fill="auto"/>
            <w:tcMar>
              <w:top w:w="100" w:type="dxa"/>
              <w:left w:w="100" w:type="dxa"/>
              <w:bottom w:w="100" w:type="dxa"/>
              <w:right w:w="100" w:type="dxa"/>
            </w:tcMar>
          </w:tcPr>
          <w:p w14:paraId="2641A309" w14:textId="77777777" w:rsidR="00344D54" w:rsidRPr="00E32F74" w:rsidRDefault="00344D54" w:rsidP="00575C77">
            <w:pPr>
              <w:widowControl w:val="0"/>
              <w:spacing w:line="240" w:lineRule="auto"/>
              <w:rPr>
                <w:color w:val="999999"/>
              </w:rPr>
            </w:pPr>
          </w:p>
          <w:p w14:paraId="218CC0D2" w14:textId="2BBBD846" w:rsidR="00344D54" w:rsidRPr="00E32F74" w:rsidRDefault="000C03F1" w:rsidP="00575C77">
            <w:pPr>
              <w:widowControl w:val="0"/>
              <w:spacing w:line="240" w:lineRule="auto"/>
              <w:jc w:val="center"/>
            </w:pPr>
            <w:r w:rsidRPr="00E32F74">
              <w:rPr>
                <w:noProof/>
              </w:rPr>
              <w:lastRenderedPageBreak/>
              <w:drawing>
                <wp:inline distT="0" distB="0" distL="0" distR="0" wp14:anchorId="474A5404" wp14:editId="59E1A219">
                  <wp:extent cx="2916555" cy="1975731"/>
                  <wp:effectExtent l="0" t="0" r="0" b="5715"/>
                  <wp:docPr id="35" name="Imagen 35" descr="Ilustración 3d, ilustración digital. Fondo abstracto de luz neón, rayos azul rosado, láser de proyección, efecto de esca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lustración 3d, ilustración digital. Fondo abstracto de luz neón, rayos azul rosado, láser de proyección, efecto de escane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3134" cy="1980188"/>
                          </a:xfrm>
                          <a:prstGeom prst="rect">
                            <a:avLst/>
                          </a:prstGeom>
                          <a:noFill/>
                          <a:ln>
                            <a:noFill/>
                          </a:ln>
                        </pic:spPr>
                      </pic:pic>
                    </a:graphicData>
                  </a:graphic>
                </wp:inline>
              </w:drawing>
            </w:r>
          </w:p>
          <w:p w14:paraId="2FCDEAB8" w14:textId="23E4596D" w:rsidR="00344D54" w:rsidRPr="00E32F74" w:rsidRDefault="00344D54" w:rsidP="00575C77">
            <w:pPr>
              <w:widowControl w:val="0"/>
              <w:spacing w:line="240" w:lineRule="auto"/>
              <w:rPr>
                <w:b/>
              </w:rPr>
            </w:pPr>
            <w:r w:rsidRPr="00E32F74">
              <w:rPr>
                <w:b/>
              </w:rPr>
              <w:t xml:space="preserve">Imagen: </w:t>
            </w:r>
            <w:r w:rsidR="000C03F1" w:rsidRPr="00E32F74">
              <w:rPr>
                <w:color w:val="000000"/>
              </w:rPr>
              <w:t>225223_ i</w:t>
            </w:r>
            <w:r w:rsidR="00A73886" w:rsidRPr="00E32F74">
              <w:rPr>
                <w:color w:val="000000"/>
              </w:rPr>
              <w:t>31</w:t>
            </w:r>
          </w:p>
        </w:tc>
      </w:tr>
      <w:tr w:rsidR="00344D54" w:rsidRPr="00E32F74" w14:paraId="5F01DE8C" w14:textId="77777777" w:rsidTr="00575C77">
        <w:trPr>
          <w:trHeight w:val="420"/>
        </w:trPr>
        <w:tc>
          <w:tcPr>
            <w:tcW w:w="578" w:type="pct"/>
            <w:shd w:val="clear" w:color="auto" w:fill="auto"/>
            <w:tcMar>
              <w:top w:w="100" w:type="dxa"/>
              <w:left w:w="100" w:type="dxa"/>
              <w:bottom w:w="100" w:type="dxa"/>
              <w:right w:w="100" w:type="dxa"/>
            </w:tcMar>
          </w:tcPr>
          <w:p w14:paraId="18F4934C" w14:textId="77777777" w:rsidR="00344D54" w:rsidRPr="00E32F74" w:rsidRDefault="00344D54" w:rsidP="00575C77">
            <w:pPr>
              <w:widowControl w:val="0"/>
              <w:spacing w:line="240" w:lineRule="auto"/>
              <w:rPr>
                <w:b/>
                <w:color w:val="999999"/>
              </w:rPr>
            </w:pPr>
            <w:r w:rsidRPr="00E32F74">
              <w:rPr>
                <w:b/>
                <w:color w:val="999999"/>
              </w:rPr>
              <w:lastRenderedPageBreak/>
              <w:t>Nombre del botón</w:t>
            </w:r>
          </w:p>
        </w:tc>
        <w:tc>
          <w:tcPr>
            <w:tcW w:w="4422" w:type="pct"/>
            <w:gridSpan w:val="2"/>
            <w:shd w:val="clear" w:color="auto" w:fill="auto"/>
            <w:tcMar>
              <w:top w:w="100" w:type="dxa"/>
              <w:left w:w="100" w:type="dxa"/>
              <w:bottom w:w="100" w:type="dxa"/>
              <w:right w:w="100" w:type="dxa"/>
            </w:tcMar>
          </w:tcPr>
          <w:p w14:paraId="79C39396" w14:textId="7F650347" w:rsidR="00344D54" w:rsidRPr="00E32F74" w:rsidRDefault="00344D54" w:rsidP="00575C77">
            <w:pPr>
              <w:widowControl w:val="0"/>
              <w:spacing w:line="240" w:lineRule="auto"/>
            </w:pPr>
            <w:r w:rsidRPr="00E32F74">
              <w:t>Paso 1</w:t>
            </w:r>
            <w:r w:rsidRPr="00E32F74">
              <w:br/>
              <w:t>Se proyectan diferentes patrones de luz sobre el objeto</w:t>
            </w:r>
            <w:r w:rsidR="000B2680" w:rsidRPr="00E32F74">
              <w:t>.</w:t>
            </w:r>
          </w:p>
        </w:tc>
      </w:tr>
      <w:tr w:rsidR="00344D54" w:rsidRPr="00E32F74" w14:paraId="6B00F573" w14:textId="77777777" w:rsidTr="00575C77">
        <w:trPr>
          <w:trHeight w:val="420"/>
        </w:trPr>
        <w:tc>
          <w:tcPr>
            <w:tcW w:w="578" w:type="pct"/>
            <w:shd w:val="clear" w:color="auto" w:fill="auto"/>
            <w:tcMar>
              <w:top w:w="100" w:type="dxa"/>
              <w:left w:w="100" w:type="dxa"/>
              <w:bottom w:w="100" w:type="dxa"/>
              <w:right w:w="100" w:type="dxa"/>
            </w:tcMar>
          </w:tcPr>
          <w:p w14:paraId="65C380D7" w14:textId="77777777" w:rsidR="00344D54" w:rsidRPr="00E32F74" w:rsidRDefault="00344D54" w:rsidP="00575C77">
            <w:pPr>
              <w:widowControl w:val="0"/>
              <w:spacing w:line="240" w:lineRule="auto"/>
              <w:rPr>
                <w:b/>
                <w:color w:val="999999"/>
              </w:rPr>
            </w:pPr>
            <w:r w:rsidRPr="00E32F74">
              <w:rPr>
                <w:b/>
                <w:color w:val="999999"/>
              </w:rPr>
              <w:t>Nombre del botón</w:t>
            </w:r>
          </w:p>
        </w:tc>
        <w:tc>
          <w:tcPr>
            <w:tcW w:w="4422" w:type="pct"/>
            <w:gridSpan w:val="2"/>
            <w:shd w:val="clear" w:color="auto" w:fill="auto"/>
            <w:tcMar>
              <w:top w:w="100" w:type="dxa"/>
              <w:left w:w="100" w:type="dxa"/>
              <w:bottom w:w="100" w:type="dxa"/>
              <w:right w:w="100" w:type="dxa"/>
            </w:tcMar>
          </w:tcPr>
          <w:p w14:paraId="1832AC19" w14:textId="48FDB75A" w:rsidR="00344D54" w:rsidRPr="00E32F74" w:rsidRDefault="00344D54" w:rsidP="000B2680">
            <w:pPr>
              <w:spacing w:after="120"/>
            </w:pPr>
            <w:r w:rsidRPr="00E32F74">
              <w:t>Paso</w:t>
            </w:r>
            <w:r w:rsidR="000B2680" w:rsidRPr="00E32F74">
              <w:t xml:space="preserve"> </w:t>
            </w:r>
            <w:r w:rsidRPr="00E32F74">
              <w:t>2</w:t>
            </w:r>
            <w:r w:rsidRPr="00E32F74">
              <w:br/>
              <w:t xml:space="preserve">El escáner registra cómo y dónde se tuercen estos patrones de luz en el objeto. </w:t>
            </w:r>
          </w:p>
        </w:tc>
      </w:tr>
      <w:tr w:rsidR="00344D54" w:rsidRPr="00E32F74" w14:paraId="2AE12ECA" w14:textId="77777777" w:rsidTr="00575C77">
        <w:trPr>
          <w:trHeight w:val="420"/>
        </w:trPr>
        <w:tc>
          <w:tcPr>
            <w:tcW w:w="578" w:type="pct"/>
            <w:shd w:val="clear" w:color="auto" w:fill="auto"/>
            <w:tcMar>
              <w:top w:w="100" w:type="dxa"/>
              <w:left w:w="100" w:type="dxa"/>
              <w:bottom w:w="100" w:type="dxa"/>
              <w:right w:w="100" w:type="dxa"/>
            </w:tcMar>
          </w:tcPr>
          <w:p w14:paraId="1ED529BA" w14:textId="77777777" w:rsidR="00344D54" w:rsidRPr="00E32F74" w:rsidRDefault="00344D54" w:rsidP="00575C77">
            <w:pPr>
              <w:widowControl w:val="0"/>
              <w:spacing w:line="240" w:lineRule="auto"/>
              <w:rPr>
                <w:b/>
                <w:color w:val="999999"/>
              </w:rPr>
            </w:pPr>
            <w:r w:rsidRPr="00E32F74">
              <w:rPr>
                <w:b/>
                <w:color w:val="999999"/>
              </w:rPr>
              <w:t>Nombre del botón</w:t>
            </w:r>
          </w:p>
        </w:tc>
        <w:tc>
          <w:tcPr>
            <w:tcW w:w="4422" w:type="pct"/>
            <w:gridSpan w:val="2"/>
            <w:shd w:val="clear" w:color="auto" w:fill="auto"/>
            <w:tcMar>
              <w:top w:w="100" w:type="dxa"/>
              <w:left w:w="100" w:type="dxa"/>
              <w:bottom w:w="100" w:type="dxa"/>
              <w:right w:w="100" w:type="dxa"/>
            </w:tcMar>
          </w:tcPr>
          <w:p w14:paraId="72AE7C3D" w14:textId="3D4BB3F3" w:rsidR="00344D54" w:rsidRPr="00E32F74" w:rsidRDefault="00344D54" w:rsidP="000B2680">
            <w:pPr>
              <w:spacing w:after="120"/>
            </w:pPr>
            <w:r w:rsidRPr="00E32F74">
              <w:t>Paso 3</w:t>
            </w:r>
            <w:r w:rsidRPr="00E32F74">
              <w:br/>
              <w:t xml:space="preserve">Se calcula la distancia y la ubicación de miles de puntos de datos en función de dónde incide la luz, usando trigonometría simple. </w:t>
            </w:r>
          </w:p>
        </w:tc>
      </w:tr>
      <w:tr w:rsidR="00344D54" w:rsidRPr="00E32F74" w14:paraId="6A4D14F0" w14:textId="77777777" w:rsidTr="00575C77">
        <w:trPr>
          <w:trHeight w:val="420"/>
        </w:trPr>
        <w:tc>
          <w:tcPr>
            <w:tcW w:w="578" w:type="pct"/>
            <w:shd w:val="clear" w:color="auto" w:fill="auto"/>
            <w:tcMar>
              <w:top w:w="100" w:type="dxa"/>
              <w:left w:w="100" w:type="dxa"/>
              <w:bottom w:w="100" w:type="dxa"/>
              <w:right w:w="100" w:type="dxa"/>
            </w:tcMar>
          </w:tcPr>
          <w:p w14:paraId="1BCCD453" w14:textId="77777777" w:rsidR="00344D54" w:rsidRPr="00E32F74" w:rsidRDefault="00344D54" w:rsidP="00575C77">
            <w:pPr>
              <w:widowControl w:val="0"/>
              <w:spacing w:line="240" w:lineRule="auto"/>
              <w:rPr>
                <w:b/>
                <w:color w:val="999999"/>
              </w:rPr>
            </w:pPr>
            <w:r w:rsidRPr="00E32F74">
              <w:rPr>
                <w:b/>
                <w:color w:val="999999"/>
              </w:rPr>
              <w:t>Nombre del botón</w:t>
            </w:r>
          </w:p>
        </w:tc>
        <w:tc>
          <w:tcPr>
            <w:tcW w:w="4422" w:type="pct"/>
            <w:gridSpan w:val="2"/>
            <w:shd w:val="clear" w:color="auto" w:fill="auto"/>
            <w:tcMar>
              <w:top w:w="100" w:type="dxa"/>
              <w:left w:w="100" w:type="dxa"/>
              <w:bottom w:w="100" w:type="dxa"/>
              <w:right w:w="100" w:type="dxa"/>
            </w:tcMar>
          </w:tcPr>
          <w:p w14:paraId="49366F33" w14:textId="77777777" w:rsidR="00344D54" w:rsidRPr="00E32F74" w:rsidRDefault="00344D54" w:rsidP="000B2680">
            <w:pPr>
              <w:spacing w:after="120"/>
            </w:pPr>
            <w:r w:rsidRPr="00E32F74">
              <w:t>Paso 4</w:t>
            </w:r>
            <w:r w:rsidRPr="00E32F74">
              <w:br/>
              <w:t xml:space="preserve">Los puntos se triangulan debido a las dos cámaras que el escáner usa como referencia. </w:t>
            </w:r>
          </w:p>
          <w:p w14:paraId="1BFA3EEF" w14:textId="4854D962" w:rsidR="00344D54" w:rsidRPr="00E32F74" w:rsidRDefault="00344D54" w:rsidP="00575C77">
            <w:pPr>
              <w:widowControl w:val="0"/>
              <w:spacing w:line="240" w:lineRule="auto"/>
            </w:pPr>
          </w:p>
        </w:tc>
      </w:tr>
    </w:tbl>
    <w:p w14:paraId="0DD25FD9" w14:textId="51DB104B" w:rsidR="00344D54" w:rsidRPr="00E32F74" w:rsidRDefault="00344D54"/>
    <w:tbl>
      <w:tblPr>
        <w:tblStyle w:val="Tablaconcuadrcula"/>
        <w:tblW w:w="0" w:type="auto"/>
        <w:tblLook w:val="04A0" w:firstRow="1" w:lastRow="0" w:firstColumn="1" w:lastColumn="0" w:noHBand="0" w:noVBand="1"/>
      </w:tblPr>
      <w:tblGrid>
        <w:gridCol w:w="13422"/>
      </w:tblGrid>
      <w:tr w:rsidR="000C03F1" w:rsidRPr="00E32F74" w14:paraId="54B70DBC" w14:textId="77777777" w:rsidTr="00575C77">
        <w:trPr>
          <w:trHeight w:val="444"/>
        </w:trPr>
        <w:tc>
          <w:tcPr>
            <w:tcW w:w="13422" w:type="dxa"/>
            <w:shd w:val="clear" w:color="auto" w:fill="8DB3E2" w:themeFill="text2" w:themeFillTint="66"/>
          </w:tcPr>
          <w:p w14:paraId="772800E3" w14:textId="77777777" w:rsidR="000C03F1" w:rsidRPr="00E32F74" w:rsidRDefault="000C03F1" w:rsidP="00575C77">
            <w:pPr>
              <w:pStyle w:val="Ttulo1"/>
              <w:jc w:val="center"/>
              <w:outlineLvl w:val="0"/>
              <w:rPr>
                <w:sz w:val="22"/>
                <w:szCs w:val="22"/>
              </w:rPr>
            </w:pPr>
            <w:r w:rsidRPr="00E32F74">
              <w:rPr>
                <w:sz w:val="22"/>
                <w:szCs w:val="22"/>
              </w:rPr>
              <w:lastRenderedPageBreak/>
              <w:t>Cuadro de texto</w:t>
            </w:r>
          </w:p>
        </w:tc>
      </w:tr>
      <w:tr w:rsidR="000C03F1" w:rsidRPr="00E32F74" w14:paraId="69D682E7" w14:textId="77777777" w:rsidTr="00575C77">
        <w:tc>
          <w:tcPr>
            <w:tcW w:w="13422" w:type="dxa"/>
          </w:tcPr>
          <w:p w14:paraId="0D96B626" w14:textId="13C0BAFB" w:rsidR="000C03F1" w:rsidRPr="00E32F74" w:rsidRDefault="000C03F1" w:rsidP="000C03F1">
            <w:pPr>
              <w:spacing w:after="120"/>
              <w:jc w:val="both"/>
            </w:pPr>
            <w:r w:rsidRPr="00E32F74">
              <w:t>El resultado final es una nube de puntos que representa la geometría del objeto. Una vez que haya terminado con un ángulo del objeto, se debe girar el objeto o el proyector para capturar un ángulo diferente. Se capturan más ángulos de esta manera, hasta una rotación de 360 ​​grados. Al final del proceso, el escaneo 3D se puede limpiar y estar listo para usar.</w:t>
            </w:r>
          </w:p>
        </w:tc>
      </w:tr>
    </w:tbl>
    <w:p w14:paraId="5C0CFFCF" w14:textId="79BE9DFC" w:rsidR="00344D54" w:rsidRPr="00E32F74" w:rsidRDefault="00344D54"/>
    <w:p w14:paraId="20BFBB11" w14:textId="77777777" w:rsidR="00344D54" w:rsidRPr="00E32F74" w:rsidRDefault="00344D54"/>
    <w:p w14:paraId="4CE7C2BD" w14:textId="7226B55F" w:rsidR="00AD31E9" w:rsidRPr="00E32F74" w:rsidRDefault="00AD31E9"/>
    <w:p w14:paraId="5208E476" w14:textId="77777777" w:rsidR="00AD31E9" w:rsidRPr="00E32F74" w:rsidRDefault="00AD31E9"/>
    <w:tbl>
      <w:tblPr>
        <w:tblStyle w:val="affff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02BC46CE" w14:textId="77777777">
        <w:trPr>
          <w:trHeight w:val="444"/>
        </w:trPr>
        <w:tc>
          <w:tcPr>
            <w:tcW w:w="13422" w:type="dxa"/>
            <w:shd w:val="clear" w:color="auto" w:fill="8DB3E2"/>
          </w:tcPr>
          <w:p w14:paraId="0000016B"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t>Cuadro de texto</w:t>
            </w:r>
          </w:p>
        </w:tc>
      </w:tr>
      <w:tr w:rsidR="00EA3037" w:rsidRPr="00E32F74" w14:paraId="63287770" w14:textId="77777777">
        <w:tc>
          <w:tcPr>
            <w:tcW w:w="13422" w:type="dxa"/>
          </w:tcPr>
          <w:p w14:paraId="0000016C" w14:textId="77777777" w:rsidR="00EA3037" w:rsidRPr="00E32F74" w:rsidRDefault="00000000">
            <w:pPr>
              <w:spacing w:after="120"/>
              <w:jc w:val="both"/>
            </w:pPr>
            <w:sdt>
              <w:sdtPr>
                <w:tag w:val="goog_rdk_33"/>
                <w:id w:val="401187775"/>
              </w:sdtPr>
              <w:sdtContent>
                <w:commentRangeStart w:id="29"/>
              </w:sdtContent>
            </w:sdt>
            <w:commentRangeEnd w:id="29"/>
            <w:r w:rsidRPr="00E32F74">
              <w:commentReference w:id="29"/>
            </w:r>
            <w:r w:rsidRPr="00E32F74">
              <w:t>Esta luz, en la práctica puede ser blanca o azul y se proyecta, como una serie de rayas o una matriz de puntos. Este tipo de escáner suele usarse para objetos más pequeños. (</w:t>
            </w:r>
            <w:proofErr w:type="spellStart"/>
            <w:r w:rsidRPr="00E32F74">
              <w:t>Tresde</w:t>
            </w:r>
            <w:proofErr w:type="spellEnd"/>
            <w:r w:rsidRPr="00E32F74">
              <w:t>, 2019). Los escáneres de luz blanca y luz azul son muy similares entre sí. La luz blanca es la predecesora del escaneo de luz azul, que se creó como una mejora con respecto al escaneo de luz estructurada original. Por su parte, la luz azul produce una mayor resolución y precisión en sus escaneos. Esto condujo a la interrupción gradual de la luz blanca. Dado que la luz blanca utiliza todo el espectro visible, se compone de todas las diferentes ondas de luz visible. Como resultado, la luz de estos escáneres es más propensa a distorsionarse, lo que genera modelos 3D menos precisos. La luz azul, por otro lado, solo funciona con un color de luz con una longitud de onda más corta. Debido a que estos rayos son más cortos, es menos probable que se reflejen, lo que brinda una mayor precisión al escanear.</w:t>
            </w:r>
            <w:r w:rsidRPr="00E32F74">
              <w:rPr>
                <w:noProof/>
              </w:rPr>
              <w:drawing>
                <wp:anchor distT="0" distB="0" distL="114300" distR="114300" simplePos="0" relativeHeight="251668480" behindDoc="0" locked="0" layoutInCell="1" hidden="0" allowOverlap="1" wp14:anchorId="60B5C9B5" wp14:editId="39081E23">
                  <wp:simplePos x="0" y="0"/>
                  <wp:positionH relativeFrom="column">
                    <wp:posOffset>-3806</wp:posOffset>
                  </wp:positionH>
                  <wp:positionV relativeFrom="paragraph">
                    <wp:posOffset>5080</wp:posOffset>
                  </wp:positionV>
                  <wp:extent cx="1041400" cy="843280"/>
                  <wp:effectExtent l="0" t="0" r="0" b="0"/>
                  <wp:wrapSquare wrapText="bothSides" distT="0" distB="0" distL="114300" distR="114300"/>
                  <wp:docPr id="3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1041400" cy="843280"/>
                          </a:xfrm>
                          <a:prstGeom prst="rect">
                            <a:avLst/>
                          </a:prstGeom>
                          <a:ln/>
                        </pic:spPr>
                      </pic:pic>
                    </a:graphicData>
                  </a:graphic>
                </wp:anchor>
              </w:drawing>
            </w:r>
            <w:r w:rsidRPr="00E32F74">
              <w:rPr>
                <w:noProof/>
              </w:rPr>
              <w:drawing>
                <wp:anchor distT="0" distB="0" distL="114300" distR="114300" simplePos="0" relativeHeight="251669504" behindDoc="0" locked="0" layoutInCell="1" hidden="0" allowOverlap="1" wp14:anchorId="07790873" wp14:editId="4945CE30">
                  <wp:simplePos x="0" y="0"/>
                  <wp:positionH relativeFrom="column">
                    <wp:posOffset>1112564</wp:posOffset>
                  </wp:positionH>
                  <wp:positionV relativeFrom="paragraph">
                    <wp:posOffset>429</wp:posOffset>
                  </wp:positionV>
                  <wp:extent cx="1254125" cy="833755"/>
                  <wp:effectExtent l="0" t="0" r="0" b="0"/>
                  <wp:wrapSquare wrapText="bothSides" distT="0" distB="0" distL="114300" distR="114300"/>
                  <wp:docPr id="28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5"/>
                          <a:srcRect/>
                          <a:stretch>
                            <a:fillRect/>
                          </a:stretch>
                        </pic:blipFill>
                        <pic:spPr>
                          <a:xfrm>
                            <a:off x="0" y="0"/>
                            <a:ext cx="1254125" cy="833755"/>
                          </a:xfrm>
                          <a:prstGeom prst="rect">
                            <a:avLst/>
                          </a:prstGeom>
                          <a:ln/>
                        </pic:spPr>
                      </pic:pic>
                    </a:graphicData>
                  </a:graphic>
                </wp:anchor>
              </w:drawing>
            </w:r>
          </w:p>
          <w:p w14:paraId="0000016D" w14:textId="77777777" w:rsidR="00EA3037" w:rsidRPr="00E32F74" w:rsidRDefault="00EA3037">
            <w:pPr>
              <w:spacing w:after="120"/>
              <w:jc w:val="both"/>
            </w:pPr>
          </w:p>
          <w:p w14:paraId="0000016E" w14:textId="77777777" w:rsidR="00EA3037" w:rsidRPr="00E32F74" w:rsidRDefault="00EA3037">
            <w:pPr>
              <w:spacing w:after="120"/>
              <w:jc w:val="both"/>
              <w:rPr>
                <w:color w:val="BFBFBF"/>
              </w:rPr>
            </w:pPr>
          </w:p>
        </w:tc>
      </w:tr>
    </w:tbl>
    <w:p w14:paraId="0000016F" w14:textId="45805A47" w:rsidR="00EA3037" w:rsidRPr="00E32F74" w:rsidRDefault="00EA3037"/>
    <w:p w14:paraId="6814389F" w14:textId="2E018518" w:rsidR="00F57D5E" w:rsidRPr="00E32F74" w:rsidRDefault="00F57D5E">
      <w:pPr>
        <w:rPr>
          <w:b/>
          <w:bCs/>
        </w:rPr>
      </w:pPr>
      <w:r w:rsidRPr="00E32F74">
        <w:rPr>
          <w:b/>
          <w:bCs/>
        </w:rPr>
        <w:t>Ventajas y desventajas del escáner de luz blanca estructurada</w:t>
      </w:r>
    </w:p>
    <w:tbl>
      <w:tblPr>
        <w:tblStyle w:val="afffff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227AE7B8" w14:textId="77777777">
        <w:trPr>
          <w:trHeight w:val="444"/>
        </w:trPr>
        <w:tc>
          <w:tcPr>
            <w:tcW w:w="13422" w:type="dxa"/>
            <w:shd w:val="clear" w:color="auto" w:fill="8DB3E2"/>
          </w:tcPr>
          <w:p w14:paraId="00000170"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lastRenderedPageBreak/>
              <w:t>Cuadro de texto</w:t>
            </w:r>
          </w:p>
        </w:tc>
      </w:tr>
      <w:tr w:rsidR="00EA3037" w:rsidRPr="00E32F74" w14:paraId="60184420" w14:textId="77777777">
        <w:tc>
          <w:tcPr>
            <w:tcW w:w="13422" w:type="dxa"/>
          </w:tcPr>
          <w:p w14:paraId="00000171" w14:textId="6ED025AF" w:rsidR="00EA3037" w:rsidRPr="00E32F74" w:rsidRDefault="00000000">
            <w:pPr>
              <w:spacing w:after="120"/>
              <w:jc w:val="both"/>
            </w:pPr>
            <w:r w:rsidRPr="00E32F74">
              <w:t xml:space="preserve">Una de las principales ventajas es la velocidad con la que se crea la nube de puntos, esto es gracias a que los algoritmos para las mediciones de la deformidad de la luz emitida, al igual que el escáner láser, son muy precisas y con una altísima resolución. No obstante, tienen limitaciones con las condiciones de luminosidad, desventaja que no tiene su contraparte con el láser. Otra de las ventajas de los escáneres de luz estructurada es la calidad del escaneo. Algunos productos incluso pueden capturar la textura y el color, utilizando proyecciones de color después de rayas de luz. </w:t>
            </w:r>
          </w:p>
          <w:p w14:paraId="00000172" w14:textId="77777777" w:rsidR="00EA3037" w:rsidRPr="00E32F74" w:rsidRDefault="00000000">
            <w:pPr>
              <w:spacing w:after="120"/>
              <w:jc w:val="both"/>
            </w:pPr>
            <w:r w:rsidRPr="00E32F74">
              <w:t>Como ocurre con la mayoría de los escáneres láser, la principal desventaja es la mala detección de superficies transparentes o reflectantes. Sin embargo, el problema suele resolverse colocando un polvo blanco sobre el objeto.</w:t>
            </w:r>
          </w:p>
        </w:tc>
      </w:tr>
    </w:tbl>
    <w:p w14:paraId="00000173" w14:textId="057D2D68" w:rsidR="00EA3037" w:rsidRPr="00E32F74" w:rsidRDefault="00EA3037"/>
    <w:p w14:paraId="2E43B464" w14:textId="766C3059" w:rsidR="00C82DB4" w:rsidRPr="00E32F74" w:rsidRDefault="00C82DB4"/>
    <w:p w14:paraId="2F87C63C" w14:textId="77777777" w:rsidR="00C82DB4" w:rsidRPr="00E32F74" w:rsidRDefault="00C82DB4"/>
    <w:p w14:paraId="00000174" w14:textId="77777777" w:rsidR="00EA3037" w:rsidRPr="00E32F74" w:rsidRDefault="00000000">
      <w:r w:rsidRPr="00E32F74">
        <w:rPr>
          <w:b/>
        </w:rPr>
        <w:t>2. Herramientas de dibujo paramétrico: generalidades, aplicaciones, entornos, comandos</w:t>
      </w:r>
    </w:p>
    <w:p w14:paraId="00000175" w14:textId="77777777" w:rsidR="00EA3037" w:rsidRPr="00E32F74" w:rsidRDefault="00EA3037"/>
    <w:tbl>
      <w:tblPr>
        <w:tblStyle w:val="affff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1DFA6801" w14:textId="77777777">
        <w:trPr>
          <w:trHeight w:val="444"/>
        </w:trPr>
        <w:tc>
          <w:tcPr>
            <w:tcW w:w="13422" w:type="dxa"/>
            <w:shd w:val="clear" w:color="auto" w:fill="8DB3E2"/>
          </w:tcPr>
          <w:p w14:paraId="00000176"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t>Cuadro de texto</w:t>
            </w:r>
          </w:p>
        </w:tc>
      </w:tr>
      <w:tr w:rsidR="00EA3037" w:rsidRPr="00E32F74" w14:paraId="2A74A2D1" w14:textId="77777777">
        <w:tc>
          <w:tcPr>
            <w:tcW w:w="13422" w:type="dxa"/>
          </w:tcPr>
          <w:p w14:paraId="00000177" w14:textId="77777777" w:rsidR="00EA3037" w:rsidRPr="00E32F74" w:rsidRDefault="00000000">
            <w:pPr>
              <w:spacing w:after="120"/>
              <w:jc w:val="both"/>
            </w:pPr>
            <w:r w:rsidRPr="00E32F74">
              <w:t>El diseño paramétrico es un método de diseño que depende de ciertas características, algunas de ellas se observan en la siguiente infografía:</w:t>
            </w:r>
          </w:p>
        </w:tc>
      </w:tr>
    </w:tbl>
    <w:p w14:paraId="00000178" w14:textId="77777777" w:rsidR="00EA3037" w:rsidRPr="00E32F74" w:rsidRDefault="00EA3037"/>
    <w:p w14:paraId="00000179" w14:textId="77777777" w:rsidR="00EA3037" w:rsidRPr="00E32F74" w:rsidRDefault="00EA3037"/>
    <w:tbl>
      <w:tblPr>
        <w:tblStyle w:val="affff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EA3037" w:rsidRPr="00E32F74" w14:paraId="5796E518" w14:textId="77777777">
        <w:tc>
          <w:tcPr>
            <w:tcW w:w="4093" w:type="dxa"/>
            <w:shd w:val="clear" w:color="auto" w:fill="C9DAF8"/>
            <w:tcMar>
              <w:top w:w="100" w:type="dxa"/>
              <w:left w:w="100" w:type="dxa"/>
              <w:bottom w:w="100" w:type="dxa"/>
              <w:right w:w="100" w:type="dxa"/>
            </w:tcMar>
          </w:tcPr>
          <w:p w14:paraId="0000017A" w14:textId="77777777" w:rsidR="00EA3037" w:rsidRPr="00E32F74" w:rsidRDefault="00000000">
            <w:pPr>
              <w:widowControl w:val="0"/>
              <w:pBdr>
                <w:top w:val="nil"/>
                <w:left w:val="nil"/>
                <w:bottom w:val="nil"/>
                <w:right w:val="nil"/>
                <w:between w:val="nil"/>
              </w:pBdr>
              <w:jc w:val="center"/>
              <w:rPr>
                <w:b/>
              </w:rPr>
            </w:pPr>
            <w:r w:rsidRPr="00E32F74">
              <w:rPr>
                <w:b/>
              </w:rPr>
              <w:t>Tipo de recurso</w:t>
            </w:r>
          </w:p>
        </w:tc>
        <w:tc>
          <w:tcPr>
            <w:tcW w:w="9319" w:type="dxa"/>
            <w:shd w:val="clear" w:color="auto" w:fill="C9DAF8"/>
            <w:tcMar>
              <w:top w:w="100" w:type="dxa"/>
              <w:left w:w="100" w:type="dxa"/>
              <w:bottom w:w="100" w:type="dxa"/>
              <w:right w:w="100" w:type="dxa"/>
            </w:tcMar>
          </w:tcPr>
          <w:p w14:paraId="0000017B" w14:textId="77777777" w:rsidR="00EA3037" w:rsidRPr="00E32F74" w:rsidRDefault="00000000">
            <w:pPr>
              <w:keepNext/>
              <w:keepLines/>
              <w:widowControl w:val="0"/>
              <w:pBdr>
                <w:top w:val="nil"/>
                <w:left w:val="nil"/>
                <w:bottom w:val="nil"/>
                <w:right w:val="nil"/>
                <w:between w:val="nil"/>
              </w:pBdr>
              <w:spacing w:after="60"/>
              <w:jc w:val="center"/>
              <w:rPr>
                <w:color w:val="000000"/>
              </w:rPr>
            </w:pPr>
            <w:r w:rsidRPr="00E32F74">
              <w:rPr>
                <w:color w:val="000000"/>
              </w:rPr>
              <w:t>Infografía estática</w:t>
            </w:r>
          </w:p>
        </w:tc>
      </w:tr>
      <w:tr w:rsidR="00EA3037" w:rsidRPr="00E32F74" w14:paraId="52DFBA43" w14:textId="77777777">
        <w:tc>
          <w:tcPr>
            <w:tcW w:w="4093" w:type="dxa"/>
            <w:shd w:val="clear" w:color="auto" w:fill="auto"/>
            <w:tcMar>
              <w:top w:w="100" w:type="dxa"/>
              <w:left w:w="100" w:type="dxa"/>
              <w:bottom w:w="100" w:type="dxa"/>
              <w:right w:w="100" w:type="dxa"/>
            </w:tcMar>
          </w:tcPr>
          <w:p w14:paraId="0000017C" w14:textId="77777777" w:rsidR="00EA3037" w:rsidRPr="00E32F74" w:rsidRDefault="00000000">
            <w:pPr>
              <w:widowControl w:val="0"/>
              <w:pBdr>
                <w:top w:val="nil"/>
                <w:left w:val="nil"/>
                <w:bottom w:val="nil"/>
                <w:right w:val="nil"/>
                <w:between w:val="nil"/>
              </w:pBdr>
              <w:rPr>
                <w:b/>
              </w:rPr>
            </w:pPr>
            <w:r w:rsidRPr="00E32F74">
              <w:rPr>
                <w:b/>
              </w:rPr>
              <w:lastRenderedPageBreak/>
              <w:t>Texto introductorio</w:t>
            </w:r>
          </w:p>
        </w:tc>
        <w:tc>
          <w:tcPr>
            <w:tcW w:w="9319" w:type="dxa"/>
            <w:shd w:val="clear" w:color="auto" w:fill="auto"/>
            <w:tcMar>
              <w:top w:w="100" w:type="dxa"/>
              <w:left w:w="100" w:type="dxa"/>
              <w:bottom w:w="100" w:type="dxa"/>
              <w:right w:w="100" w:type="dxa"/>
            </w:tcMar>
          </w:tcPr>
          <w:p w14:paraId="0000017D" w14:textId="77777777" w:rsidR="00EA3037" w:rsidRPr="00E32F74" w:rsidRDefault="00000000">
            <w:pPr>
              <w:widowControl w:val="0"/>
              <w:pBdr>
                <w:top w:val="nil"/>
                <w:left w:val="nil"/>
                <w:bottom w:val="nil"/>
                <w:right w:val="nil"/>
                <w:between w:val="nil"/>
              </w:pBdr>
            </w:pPr>
            <w:r w:rsidRPr="00E32F74">
              <w:t>A continuación, se pueden revisar las características del diseño paramétrico:</w:t>
            </w:r>
          </w:p>
        </w:tc>
      </w:tr>
      <w:tr w:rsidR="00EA3037" w:rsidRPr="00E32F74" w14:paraId="22C355F1" w14:textId="77777777">
        <w:trPr>
          <w:trHeight w:val="420"/>
        </w:trPr>
        <w:tc>
          <w:tcPr>
            <w:tcW w:w="13412" w:type="dxa"/>
            <w:gridSpan w:val="2"/>
            <w:shd w:val="clear" w:color="auto" w:fill="auto"/>
            <w:tcMar>
              <w:top w:w="100" w:type="dxa"/>
              <w:left w:w="100" w:type="dxa"/>
              <w:bottom w:w="100" w:type="dxa"/>
              <w:right w:w="100" w:type="dxa"/>
            </w:tcMar>
          </w:tcPr>
          <w:sdt>
            <w:sdtPr>
              <w:tag w:val="goog_rdk_35"/>
              <w:id w:val="755333868"/>
            </w:sdtPr>
            <w:sdtContent>
              <w:p w14:paraId="0000017E" w14:textId="77777777" w:rsidR="00EA3037" w:rsidRPr="00E32F74" w:rsidRDefault="00000000">
                <w:pPr>
                  <w:widowControl w:val="0"/>
                  <w:jc w:val="center"/>
                  <w:rPr>
                    <w:ins w:id="30" w:author="USER" w:date="2022-09-21T18:44:00Z"/>
                  </w:rPr>
                </w:pPr>
                <w:r w:rsidRPr="00E32F74">
                  <w:t xml:space="preserve">Título de la infografía: </w:t>
                </w:r>
                <w:sdt>
                  <w:sdtPr>
                    <w:tag w:val="goog_rdk_34"/>
                    <w:id w:val="-671959447"/>
                  </w:sdtPr>
                  <w:sdtContent/>
                </w:sdt>
              </w:p>
            </w:sdtContent>
          </w:sdt>
          <w:p w14:paraId="0000017F" w14:textId="77777777" w:rsidR="00EA3037" w:rsidRPr="00E32F74" w:rsidRDefault="00000000">
            <w:pPr>
              <w:widowControl w:val="0"/>
              <w:jc w:val="center"/>
            </w:pPr>
            <w:r w:rsidRPr="00E32F74">
              <w:t>Características del diseño paramétrico</w:t>
            </w:r>
          </w:p>
          <w:p w14:paraId="00000180" w14:textId="79A88DBC" w:rsidR="00EA3037" w:rsidRPr="00E32F74" w:rsidRDefault="00000000">
            <w:pPr>
              <w:widowControl w:val="0"/>
              <w:jc w:val="center"/>
            </w:pPr>
            <w:r w:rsidRPr="00E32F74">
              <w:rPr>
                <w:b/>
              </w:rPr>
              <w:t xml:space="preserve">Imagen 225223_ </w:t>
            </w:r>
            <w:sdt>
              <w:sdtPr>
                <w:tag w:val="goog_rdk_36"/>
                <w:id w:val="-75749679"/>
              </w:sdtPr>
              <w:sdtContent>
                <w:commentRangeStart w:id="31"/>
              </w:sdtContent>
            </w:sdt>
            <w:r w:rsidRPr="00E32F74">
              <w:rPr>
                <w:b/>
              </w:rPr>
              <w:t>i</w:t>
            </w:r>
            <w:commentRangeEnd w:id="31"/>
            <w:r w:rsidRPr="00E32F74">
              <w:commentReference w:id="31"/>
            </w:r>
            <w:r w:rsidR="00A73886" w:rsidRPr="00E32F74">
              <w:rPr>
                <w:b/>
              </w:rPr>
              <w:t>34</w:t>
            </w:r>
            <w:r w:rsidRPr="00E32F74">
              <w:t xml:space="preserve">     </w:t>
            </w:r>
            <w:sdt>
              <w:sdtPr>
                <w:tag w:val="goog_rdk_37"/>
                <w:id w:val="-2068262413"/>
              </w:sdtPr>
              <w:sdtContent>
                <w:commentRangeStart w:id="32"/>
              </w:sdtContent>
            </w:sdt>
            <w:r w:rsidRPr="00E32F74">
              <w:rPr>
                <w:noProof/>
              </w:rPr>
              <w:drawing>
                <wp:anchor distT="0" distB="0" distL="114300" distR="114300" simplePos="0" relativeHeight="251670528" behindDoc="0" locked="0" layoutInCell="1" hidden="0" allowOverlap="1" wp14:anchorId="1603D9F0" wp14:editId="2CCC7F24">
                  <wp:simplePos x="0" y="0"/>
                  <wp:positionH relativeFrom="column">
                    <wp:posOffset>2656205</wp:posOffset>
                  </wp:positionH>
                  <wp:positionV relativeFrom="paragraph">
                    <wp:posOffset>561</wp:posOffset>
                  </wp:positionV>
                  <wp:extent cx="3083442" cy="2055628"/>
                  <wp:effectExtent l="0" t="0" r="0" b="0"/>
                  <wp:wrapTopAndBottom distT="0" distB="0"/>
                  <wp:docPr id="286" name="image17.jpg" descr="Infografía de recursos humanos"/>
                  <wp:cNvGraphicFramePr/>
                  <a:graphic xmlns:a="http://schemas.openxmlformats.org/drawingml/2006/main">
                    <a:graphicData uri="http://schemas.openxmlformats.org/drawingml/2006/picture">
                      <pic:pic xmlns:pic="http://schemas.openxmlformats.org/drawingml/2006/picture">
                        <pic:nvPicPr>
                          <pic:cNvPr id="0" name="image17.jpg" descr="Infografía de recursos humanos"/>
                          <pic:cNvPicPr preferRelativeResize="0"/>
                        </pic:nvPicPr>
                        <pic:blipFill>
                          <a:blip r:embed="rId46"/>
                          <a:srcRect/>
                          <a:stretch>
                            <a:fillRect/>
                          </a:stretch>
                        </pic:blipFill>
                        <pic:spPr>
                          <a:xfrm>
                            <a:off x="0" y="0"/>
                            <a:ext cx="3083442" cy="2055628"/>
                          </a:xfrm>
                          <a:prstGeom prst="rect">
                            <a:avLst/>
                          </a:prstGeom>
                          <a:ln/>
                        </pic:spPr>
                      </pic:pic>
                    </a:graphicData>
                  </a:graphic>
                </wp:anchor>
              </w:drawing>
            </w:r>
          </w:p>
          <w:commentRangeEnd w:id="32"/>
          <w:p w14:paraId="00000181" w14:textId="77777777" w:rsidR="00EA3037" w:rsidRPr="00E32F74" w:rsidRDefault="00000000">
            <w:pPr>
              <w:widowControl w:val="0"/>
            </w:pPr>
            <w:r w:rsidRPr="00E32F74">
              <w:commentReference w:id="32"/>
            </w:r>
            <w:r w:rsidRPr="00E32F74">
              <w:rPr>
                <w:noProof/>
              </w:rPr>
              <w:drawing>
                <wp:anchor distT="0" distB="0" distL="114300" distR="114300" simplePos="0" relativeHeight="251671552" behindDoc="0" locked="0" layoutInCell="1" hidden="0" allowOverlap="1" wp14:anchorId="3C364F56" wp14:editId="0A8E661F">
                  <wp:simplePos x="0" y="0"/>
                  <wp:positionH relativeFrom="column">
                    <wp:posOffset>7015079</wp:posOffset>
                  </wp:positionH>
                  <wp:positionV relativeFrom="paragraph">
                    <wp:posOffset>138430</wp:posOffset>
                  </wp:positionV>
                  <wp:extent cx="1147445" cy="718820"/>
                  <wp:effectExtent l="0" t="0" r="0" b="0"/>
                  <wp:wrapSquare wrapText="bothSides" distT="0" distB="0" distL="114300" distR="114300"/>
                  <wp:docPr id="31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7"/>
                          <a:srcRect/>
                          <a:stretch>
                            <a:fillRect/>
                          </a:stretch>
                        </pic:blipFill>
                        <pic:spPr>
                          <a:xfrm>
                            <a:off x="0" y="0"/>
                            <a:ext cx="1147445" cy="718820"/>
                          </a:xfrm>
                          <a:prstGeom prst="rect">
                            <a:avLst/>
                          </a:prstGeom>
                          <a:ln/>
                        </pic:spPr>
                      </pic:pic>
                    </a:graphicData>
                  </a:graphic>
                </wp:anchor>
              </w:drawing>
            </w:r>
          </w:p>
          <w:p w14:paraId="00000182" w14:textId="77777777" w:rsidR="00EA3037" w:rsidRPr="00E32F74" w:rsidRDefault="00000000">
            <w:pPr>
              <w:numPr>
                <w:ilvl w:val="0"/>
                <w:numId w:val="3"/>
              </w:numPr>
              <w:pBdr>
                <w:top w:val="nil"/>
                <w:left w:val="nil"/>
                <w:bottom w:val="nil"/>
                <w:right w:val="nil"/>
                <w:between w:val="nil"/>
              </w:pBdr>
              <w:spacing w:after="120"/>
              <w:jc w:val="both"/>
            </w:pPr>
            <w:r w:rsidRPr="00E32F74">
              <w:rPr>
                <w:color w:val="000000"/>
              </w:rPr>
              <w:t xml:space="preserve">El </w:t>
            </w:r>
            <w:r w:rsidRPr="00E32F74">
              <w:rPr>
                <w:b/>
                <w:color w:val="000000"/>
              </w:rPr>
              <w:t>diseño paramétrico</w:t>
            </w:r>
            <w:r w:rsidRPr="00E32F74">
              <w:rPr>
                <w:color w:val="000000"/>
              </w:rPr>
              <w:t xml:space="preserve"> es un método de diseño en el cual, las características de un objeto se establecen para que sean cambiantes de acuerdo con los procesos algorítmicos, a diferencia del proceso de diseño directo. En este método, </w:t>
            </w:r>
            <w:r w:rsidRPr="00E32F74">
              <w:rPr>
                <w:b/>
                <w:color w:val="000000"/>
              </w:rPr>
              <w:t>los parámetros y las reglas determinan la relación entre el diseño y las condiciones iniciales que se den</w:t>
            </w:r>
            <w:r w:rsidRPr="00E32F74">
              <w:rPr>
                <w:color w:val="000000"/>
              </w:rPr>
              <w:t xml:space="preserve">. El término paramétrico se refiere a los </w:t>
            </w:r>
            <w:r w:rsidRPr="00E32F74">
              <w:rPr>
                <w:b/>
                <w:color w:val="000000"/>
              </w:rPr>
              <w:t>parámetros que se ajustan según las necesidades</w:t>
            </w:r>
            <w:r w:rsidRPr="00E32F74">
              <w:rPr>
                <w:color w:val="000000"/>
              </w:rPr>
              <w:t xml:space="preserve"> y se pueden ajustar según las necesidades de los diseños. Es un recurso innovador habilitado por técnicas avanzadas de diseño digital. </w:t>
            </w:r>
          </w:p>
          <w:p w14:paraId="00000183" w14:textId="77777777" w:rsidR="00EA3037" w:rsidRPr="00E32F74" w:rsidRDefault="00000000">
            <w:pPr>
              <w:pBdr>
                <w:top w:val="nil"/>
                <w:left w:val="nil"/>
                <w:bottom w:val="nil"/>
                <w:right w:val="nil"/>
                <w:between w:val="nil"/>
              </w:pBdr>
              <w:spacing w:after="120"/>
              <w:ind w:left="720"/>
              <w:jc w:val="both"/>
            </w:pPr>
            <w:r w:rsidRPr="00E32F74">
              <w:rPr>
                <w:color w:val="000000"/>
              </w:rPr>
              <w:t xml:space="preserve">Para obtener un modelo paramétrico, el operador inserta una serie de parámetros en un </w:t>
            </w:r>
            <w:r w:rsidRPr="00E32F74">
              <w:rPr>
                <w:i/>
                <w:color w:val="000000"/>
              </w:rPr>
              <w:t>software</w:t>
            </w:r>
            <w:r w:rsidRPr="00E32F74">
              <w:rPr>
                <w:color w:val="000000"/>
              </w:rPr>
              <w:t xml:space="preserve"> especializado. De esta manera, puede controlar varias propiedades como la altura, la longitud, la posición, el ancho, etc. Y así se pueden crear infinitos volúmenes geométricos que transmiten movimiento y fluidez. Su relación directa con las matemáticas permite obtener resultados muy precisos, se trata de conseguir la forma a través de funciones matemáticas, que varían según los parámetros. Por tanto, es un </w:t>
            </w:r>
            <w:r w:rsidRPr="00E32F74">
              <w:rPr>
                <w:color w:val="000000"/>
              </w:rPr>
              <w:lastRenderedPageBreak/>
              <w:t>diseño dinámico, flexible y adaptable a estos parámetros aplicados dinámicamente, según el contexto en muchos casos; pero la mejor forma de saberlo es viéndolo con los propios ojos.</w:t>
            </w:r>
          </w:p>
          <w:p w14:paraId="00000184" w14:textId="4B7FDC67" w:rsidR="00EA3037" w:rsidRPr="00E32F74" w:rsidRDefault="00000000">
            <w:pPr>
              <w:spacing w:after="120"/>
              <w:jc w:val="right"/>
              <w:rPr>
                <w:b/>
              </w:rPr>
            </w:pPr>
            <w:r w:rsidRPr="00E32F74">
              <w:rPr>
                <w:b/>
              </w:rPr>
              <w:t>Imagen 225223_ i</w:t>
            </w:r>
            <w:r w:rsidR="00243918" w:rsidRPr="00E32F74">
              <w:rPr>
                <w:b/>
              </w:rPr>
              <w:t>35</w:t>
            </w:r>
            <w:r w:rsidRPr="00E32F74">
              <w:rPr>
                <w:b/>
              </w:rPr>
              <w:t xml:space="preserve"> </w:t>
            </w:r>
            <w:sdt>
              <w:sdtPr>
                <w:tag w:val="goog_rdk_38"/>
                <w:id w:val="1825161731"/>
              </w:sdtPr>
              <w:sdtContent>
                <w:commentRangeStart w:id="33"/>
              </w:sdtContent>
            </w:sdt>
            <w:r w:rsidRPr="00E32F74">
              <w:rPr>
                <w:noProof/>
              </w:rPr>
              <w:drawing>
                <wp:anchor distT="0" distB="0" distL="114300" distR="114300" simplePos="0" relativeHeight="251672576" behindDoc="0" locked="0" layoutInCell="1" hidden="0" allowOverlap="1" wp14:anchorId="13F05881" wp14:editId="06800AE8">
                  <wp:simplePos x="0" y="0"/>
                  <wp:positionH relativeFrom="column">
                    <wp:posOffset>7653655</wp:posOffset>
                  </wp:positionH>
                  <wp:positionV relativeFrom="paragraph">
                    <wp:posOffset>198755</wp:posOffset>
                  </wp:positionV>
                  <wp:extent cx="788670" cy="698500"/>
                  <wp:effectExtent l="0" t="0" r="0" b="0"/>
                  <wp:wrapSquare wrapText="bothSides" distT="0" distB="0" distL="114300" distR="114300"/>
                  <wp:docPr id="2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788670" cy="698500"/>
                          </a:xfrm>
                          <a:prstGeom prst="rect">
                            <a:avLst/>
                          </a:prstGeom>
                          <a:ln/>
                        </pic:spPr>
                      </pic:pic>
                    </a:graphicData>
                  </a:graphic>
                </wp:anchor>
              </w:drawing>
            </w:r>
          </w:p>
          <w:commentRangeEnd w:id="33"/>
          <w:p w14:paraId="00000185" w14:textId="77777777" w:rsidR="00EA3037" w:rsidRPr="00E32F74" w:rsidRDefault="00000000">
            <w:pPr>
              <w:widowControl w:val="0"/>
            </w:pPr>
            <w:r w:rsidRPr="00E32F74">
              <w:commentReference w:id="33"/>
            </w:r>
          </w:p>
          <w:p w14:paraId="00000186" w14:textId="77777777" w:rsidR="00EA3037" w:rsidRPr="00E32F74" w:rsidRDefault="00000000">
            <w:pPr>
              <w:widowControl w:val="0"/>
              <w:numPr>
                <w:ilvl w:val="0"/>
                <w:numId w:val="3"/>
              </w:numPr>
              <w:pBdr>
                <w:top w:val="nil"/>
                <w:left w:val="nil"/>
                <w:bottom w:val="nil"/>
                <w:right w:val="nil"/>
                <w:between w:val="nil"/>
              </w:pBdr>
            </w:pPr>
            <w:r w:rsidRPr="00E32F74">
              <w:rPr>
                <w:color w:val="000000"/>
              </w:rPr>
              <w:t>Sistemas basados en la propagación en los cuales, los algoritmos dan como resultado formas finales, según las entradas paramétricas iniciales. Permiten establecer la relación entre las medidas y los materiales.</w:t>
            </w:r>
            <w:r w:rsidRPr="00E32F74">
              <w:rPr>
                <w:b/>
                <w:color w:val="000000"/>
              </w:rPr>
              <w:t xml:space="preserve"> </w:t>
            </w:r>
            <w:r w:rsidRPr="00E32F74">
              <w:rPr>
                <w:color w:val="000000"/>
              </w:rPr>
              <w:t>(</w:t>
            </w:r>
            <w:proofErr w:type="spellStart"/>
            <w:r w:rsidRPr="00E32F74">
              <w:rPr>
                <w:color w:val="000000"/>
              </w:rPr>
              <w:t>Eman</w:t>
            </w:r>
            <w:proofErr w:type="spellEnd"/>
            <w:r w:rsidRPr="00E32F74">
              <w:rPr>
                <w:color w:val="000000"/>
              </w:rPr>
              <w:t>, s.f.).</w:t>
            </w:r>
          </w:p>
          <w:p w14:paraId="00000187" w14:textId="6D2B7AB2" w:rsidR="00EA3037" w:rsidRPr="00E32F74" w:rsidRDefault="00000000">
            <w:pPr>
              <w:widowControl w:val="0"/>
              <w:jc w:val="right"/>
              <w:rPr>
                <w:b/>
              </w:rPr>
            </w:pPr>
            <w:r w:rsidRPr="00E32F74">
              <w:rPr>
                <w:b/>
              </w:rPr>
              <w:t xml:space="preserve"> Imagen 225223_ i</w:t>
            </w:r>
            <w:r w:rsidR="00243918" w:rsidRPr="00E32F74">
              <w:rPr>
                <w:b/>
              </w:rPr>
              <w:t>36</w:t>
            </w:r>
            <w:sdt>
              <w:sdtPr>
                <w:tag w:val="goog_rdk_39"/>
                <w:id w:val="1709758951"/>
              </w:sdtPr>
              <w:sdtContent>
                <w:commentRangeStart w:id="34"/>
              </w:sdtContent>
            </w:sdt>
          </w:p>
          <w:commentRangeEnd w:id="34"/>
          <w:p w14:paraId="00000188" w14:textId="77777777" w:rsidR="00EA3037" w:rsidRPr="00E32F74" w:rsidRDefault="00000000">
            <w:pPr>
              <w:widowControl w:val="0"/>
            </w:pPr>
            <w:r w:rsidRPr="00E32F74">
              <w:commentReference w:id="34"/>
            </w:r>
          </w:p>
          <w:p w14:paraId="00000189" w14:textId="77777777" w:rsidR="00EA3037" w:rsidRPr="00E32F74" w:rsidRDefault="00000000">
            <w:pPr>
              <w:widowControl w:val="0"/>
              <w:numPr>
                <w:ilvl w:val="0"/>
                <w:numId w:val="3"/>
              </w:numPr>
              <w:pBdr>
                <w:top w:val="nil"/>
                <w:left w:val="nil"/>
                <w:bottom w:val="nil"/>
                <w:right w:val="nil"/>
                <w:between w:val="nil"/>
              </w:pBdr>
            </w:pPr>
            <w:r w:rsidRPr="00E32F74">
              <w:rPr>
                <w:color w:val="000000"/>
              </w:rPr>
              <w:t>Sistemas de restricciones, en los que se establecen las restricciones finales y se utilizan algoritmos para delimitar los fundamentos (estructuras, uso de materiales, etc.) que satisfacen estas restricciones.</w:t>
            </w:r>
            <w:r w:rsidRPr="00E32F74">
              <w:rPr>
                <w:b/>
                <w:color w:val="000000"/>
              </w:rPr>
              <w:t xml:space="preserve"> </w:t>
            </w:r>
            <w:r w:rsidRPr="00E32F74">
              <w:rPr>
                <w:color w:val="000000"/>
              </w:rPr>
              <w:t>Ayudan a definir el rango de variación que puede admitir un modelo paramétrico. El ancho del intervalo y el resultado exacto de cada cambio de geometría, están determinados por el tipo de restricciones utilizadas durante la definición de esta</w:t>
            </w:r>
            <w:r w:rsidRPr="00E32F74">
              <w:rPr>
                <w:b/>
                <w:color w:val="000000"/>
              </w:rPr>
              <w:t>.</w:t>
            </w:r>
            <w:r w:rsidRPr="00E32F74">
              <w:rPr>
                <w:color w:val="000000"/>
              </w:rPr>
              <w:t xml:space="preserve"> (</w:t>
            </w:r>
            <w:proofErr w:type="spellStart"/>
            <w:r w:rsidRPr="00E32F74">
              <w:rPr>
                <w:color w:val="000000"/>
              </w:rPr>
              <w:t>Les.wiki</w:t>
            </w:r>
            <w:proofErr w:type="spellEnd"/>
            <w:r w:rsidRPr="00E32F74">
              <w:rPr>
                <w:color w:val="000000"/>
              </w:rPr>
              <w:t>, s.f.).</w:t>
            </w:r>
            <w:r w:rsidRPr="00E32F74">
              <w:rPr>
                <w:noProof/>
              </w:rPr>
              <w:drawing>
                <wp:anchor distT="0" distB="0" distL="114300" distR="114300" simplePos="0" relativeHeight="251673600" behindDoc="0" locked="0" layoutInCell="1" hidden="0" allowOverlap="1" wp14:anchorId="792F290A" wp14:editId="21465EC5">
                  <wp:simplePos x="0" y="0"/>
                  <wp:positionH relativeFrom="column">
                    <wp:posOffset>7318426</wp:posOffset>
                  </wp:positionH>
                  <wp:positionV relativeFrom="paragraph">
                    <wp:posOffset>4572</wp:posOffset>
                  </wp:positionV>
                  <wp:extent cx="1128395" cy="633095"/>
                  <wp:effectExtent l="0" t="0" r="0" b="0"/>
                  <wp:wrapSquare wrapText="bothSides" distT="0" distB="0" distL="114300" distR="114300"/>
                  <wp:docPr id="30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9"/>
                          <a:srcRect/>
                          <a:stretch>
                            <a:fillRect/>
                          </a:stretch>
                        </pic:blipFill>
                        <pic:spPr>
                          <a:xfrm>
                            <a:off x="0" y="0"/>
                            <a:ext cx="1128395" cy="633095"/>
                          </a:xfrm>
                          <a:prstGeom prst="rect">
                            <a:avLst/>
                          </a:prstGeom>
                          <a:ln/>
                        </pic:spPr>
                      </pic:pic>
                    </a:graphicData>
                  </a:graphic>
                </wp:anchor>
              </w:drawing>
            </w:r>
          </w:p>
          <w:p w14:paraId="0000018A" w14:textId="77777777" w:rsidR="00EA3037" w:rsidRPr="00E32F74" w:rsidRDefault="00EA3037">
            <w:pPr>
              <w:widowControl w:val="0"/>
            </w:pPr>
          </w:p>
          <w:p w14:paraId="0000018B" w14:textId="2D63954D" w:rsidR="00EA3037" w:rsidRPr="00E32F74" w:rsidRDefault="00000000">
            <w:pPr>
              <w:widowControl w:val="0"/>
              <w:jc w:val="right"/>
              <w:rPr>
                <w:b/>
              </w:rPr>
            </w:pPr>
            <w:r w:rsidRPr="00E32F74">
              <w:rPr>
                <w:b/>
              </w:rPr>
              <w:t>Imagen 225223_ i</w:t>
            </w:r>
            <w:r w:rsidR="00243918" w:rsidRPr="00E32F74">
              <w:rPr>
                <w:b/>
              </w:rPr>
              <w:t>37</w:t>
            </w:r>
          </w:p>
        </w:tc>
      </w:tr>
      <w:tr w:rsidR="00EA3037" w:rsidRPr="00E32F74" w14:paraId="3AC4CD4D" w14:textId="77777777">
        <w:tc>
          <w:tcPr>
            <w:tcW w:w="4093" w:type="dxa"/>
            <w:shd w:val="clear" w:color="auto" w:fill="auto"/>
            <w:tcMar>
              <w:top w:w="100" w:type="dxa"/>
              <w:left w:w="100" w:type="dxa"/>
              <w:bottom w:w="100" w:type="dxa"/>
              <w:right w:w="100" w:type="dxa"/>
            </w:tcMar>
          </w:tcPr>
          <w:p w14:paraId="0000018D" w14:textId="77777777" w:rsidR="00EA3037" w:rsidRPr="00E32F74" w:rsidRDefault="00000000">
            <w:pPr>
              <w:widowControl w:val="0"/>
              <w:pBdr>
                <w:top w:val="nil"/>
                <w:left w:val="nil"/>
                <w:bottom w:val="nil"/>
                <w:right w:val="nil"/>
                <w:between w:val="nil"/>
              </w:pBdr>
              <w:rPr>
                <w:b/>
              </w:rPr>
            </w:pPr>
            <w:r w:rsidRPr="00E32F74">
              <w:rPr>
                <w:b/>
              </w:rPr>
              <w:lastRenderedPageBreak/>
              <w:t>Código de la imagen</w:t>
            </w:r>
          </w:p>
        </w:tc>
        <w:tc>
          <w:tcPr>
            <w:tcW w:w="9319" w:type="dxa"/>
            <w:shd w:val="clear" w:color="auto" w:fill="auto"/>
            <w:tcMar>
              <w:top w:w="100" w:type="dxa"/>
              <w:left w:w="100" w:type="dxa"/>
              <w:bottom w:w="100" w:type="dxa"/>
              <w:right w:w="100" w:type="dxa"/>
            </w:tcMar>
          </w:tcPr>
          <w:p w14:paraId="0000018E" w14:textId="08F521C2" w:rsidR="00EA3037" w:rsidRPr="00E32F74" w:rsidRDefault="00243918">
            <w:pPr>
              <w:widowControl w:val="0"/>
              <w:pBdr>
                <w:top w:val="nil"/>
                <w:left w:val="nil"/>
                <w:bottom w:val="nil"/>
                <w:right w:val="nil"/>
                <w:between w:val="nil"/>
              </w:pBdr>
            </w:pPr>
            <w:r w:rsidRPr="00E32F74">
              <w:rPr>
                <w:color w:val="666666"/>
              </w:rPr>
              <w:t>225223_ i34</w:t>
            </w:r>
          </w:p>
        </w:tc>
      </w:tr>
    </w:tbl>
    <w:p w14:paraId="0000018F" w14:textId="77777777" w:rsidR="00EA3037" w:rsidRPr="00E32F74" w:rsidRDefault="00EA3037"/>
    <w:p w14:paraId="00000190" w14:textId="77777777" w:rsidR="00EA3037" w:rsidRPr="00E32F74" w:rsidRDefault="00000000">
      <w:r w:rsidRPr="00E32F74">
        <w:rPr>
          <w:b/>
        </w:rPr>
        <w:t>3. Técnicas de modelación tridimensional: definición y tipos</w:t>
      </w:r>
    </w:p>
    <w:p w14:paraId="00000191" w14:textId="77777777" w:rsidR="00EA3037" w:rsidRPr="00E32F74" w:rsidRDefault="00EA3037"/>
    <w:tbl>
      <w:tblPr>
        <w:tblStyle w:val="affffff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A3037" w:rsidRPr="00E32F74" w14:paraId="2B04D924" w14:textId="77777777">
        <w:trPr>
          <w:trHeight w:val="444"/>
        </w:trPr>
        <w:tc>
          <w:tcPr>
            <w:tcW w:w="13422" w:type="dxa"/>
            <w:shd w:val="clear" w:color="auto" w:fill="8DB3E2"/>
          </w:tcPr>
          <w:p w14:paraId="00000192" w14:textId="77777777" w:rsidR="00EA3037" w:rsidRPr="00E32F74" w:rsidRDefault="00000000">
            <w:pPr>
              <w:keepNext/>
              <w:keepLines/>
              <w:pBdr>
                <w:top w:val="nil"/>
                <w:left w:val="nil"/>
                <w:bottom w:val="nil"/>
                <w:right w:val="nil"/>
                <w:between w:val="nil"/>
              </w:pBdr>
              <w:spacing w:before="400" w:after="120" w:line="276" w:lineRule="auto"/>
              <w:jc w:val="center"/>
              <w:rPr>
                <w:color w:val="000000"/>
              </w:rPr>
            </w:pPr>
            <w:r w:rsidRPr="00E32F74">
              <w:rPr>
                <w:color w:val="000000"/>
              </w:rPr>
              <w:t>Cuadro de texto</w:t>
            </w:r>
          </w:p>
        </w:tc>
      </w:tr>
      <w:tr w:rsidR="00EA3037" w:rsidRPr="00E32F74" w14:paraId="740B0F92" w14:textId="77777777">
        <w:tc>
          <w:tcPr>
            <w:tcW w:w="13422" w:type="dxa"/>
          </w:tcPr>
          <w:p w14:paraId="00000193" w14:textId="77777777" w:rsidR="00EA3037" w:rsidRPr="00E32F74" w:rsidRDefault="00000000">
            <w:pPr>
              <w:spacing w:after="120"/>
              <w:jc w:val="both"/>
            </w:pPr>
            <w:r w:rsidRPr="00E32F74">
              <w:t xml:space="preserve">Cuando se desea crear un objeto o figura 3D, es importante hacer un análisis amplio de la pieza a diseñar, ya que existen muchas técnicas que son de gran utilidad y ayudan a disminuir los tiempos de diseño, siempre y cuando, se elija la técnica y la herramienta </w:t>
            </w:r>
            <w:r w:rsidRPr="00E32F74">
              <w:rPr>
                <w:i/>
              </w:rPr>
              <w:t>software</w:t>
            </w:r>
            <w:r w:rsidRPr="00E32F74">
              <w:t xml:space="preserve"> apropiada para el trabajo.</w:t>
            </w:r>
          </w:p>
        </w:tc>
      </w:tr>
    </w:tbl>
    <w:p w14:paraId="00000194" w14:textId="77777777" w:rsidR="00EA3037" w:rsidRPr="00E32F74" w:rsidRDefault="00EA3037"/>
    <w:p w14:paraId="00000195" w14:textId="77777777" w:rsidR="00EA3037" w:rsidRPr="00E32F74" w:rsidRDefault="00EA3037"/>
    <w:tbl>
      <w:tblPr>
        <w:tblStyle w:val="afffffffffe"/>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0155"/>
        <w:gridCol w:w="1516"/>
      </w:tblGrid>
      <w:tr w:rsidR="00EA3037" w:rsidRPr="00E32F74" w14:paraId="6761378B" w14:textId="77777777">
        <w:trPr>
          <w:trHeight w:val="460"/>
        </w:trPr>
        <w:tc>
          <w:tcPr>
            <w:tcW w:w="1740" w:type="dxa"/>
            <w:shd w:val="clear" w:color="auto" w:fill="C9DAF8"/>
            <w:tcMar>
              <w:top w:w="100" w:type="dxa"/>
              <w:left w:w="100" w:type="dxa"/>
              <w:bottom w:w="100" w:type="dxa"/>
              <w:right w:w="100" w:type="dxa"/>
            </w:tcMar>
          </w:tcPr>
          <w:p w14:paraId="00000196" w14:textId="77777777" w:rsidR="00EA3037" w:rsidRPr="00E32F74" w:rsidRDefault="00000000">
            <w:pPr>
              <w:widowControl w:val="0"/>
              <w:jc w:val="center"/>
              <w:rPr>
                <w:b/>
              </w:rPr>
            </w:pPr>
            <w:r w:rsidRPr="00E32F74">
              <w:rPr>
                <w:b/>
              </w:rPr>
              <w:t>Tipo de recurso</w:t>
            </w:r>
          </w:p>
        </w:tc>
        <w:tc>
          <w:tcPr>
            <w:tcW w:w="11671" w:type="dxa"/>
            <w:gridSpan w:val="2"/>
            <w:shd w:val="clear" w:color="auto" w:fill="C9DAF8"/>
            <w:tcMar>
              <w:top w:w="100" w:type="dxa"/>
              <w:left w:w="100" w:type="dxa"/>
              <w:bottom w:w="100" w:type="dxa"/>
              <w:right w:w="100" w:type="dxa"/>
            </w:tcMar>
          </w:tcPr>
          <w:p w14:paraId="00000197" w14:textId="77777777" w:rsidR="00EA3037" w:rsidRPr="00E32F74" w:rsidRDefault="00000000">
            <w:pPr>
              <w:keepNext/>
              <w:keepLines/>
              <w:widowControl w:val="0"/>
              <w:pBdr>
                <w:top w:val="nil"/>
                <w:left w:val="nil"/>
                <w:bottom w:val="nil"/>
                <w:right w:val="nil"/>
                <w:between w:val="nil"/>
              </w:pBdr>
              <w:spacing w:after="60"/>
              <w:jc w:val="center"/>
              <w:rPr>
                <w:color w:val="000000"/>
              </w:rPr>
            </w:pPr>
            <w:r w:rsidRPr="00E32F74">
              <w:rPr>
                <w:color w:val="000000"/>
              </w:rPr>
              <w:t>Infografía interactiva Modal</w:t>
            </w:r>
          </w:p>
        </w:tc>
      </w:tr>
      <w:tr w:rsidR="00EA3037" w:rsidRPr="00E32F74" w14:paraId="179CB1BB" w14:textId="77777777">
        <w:trPr>
          <w:trHeight w:val="420"/>
        </w:trPr>
        <w:tc>
          <w:tcPr>
            <w:tcW w:w="1740" w:type="dxa"/>
            <w:shd w:val="clear" w:color="auto" w:fill="auto"/>
            <w:tcMar>
              <w:top w:w="100" w:type="dxa"/>
              <w:left w:w="100" w:type="dxa"/>
              <w:bottom w:w="100" w:type="dxa"/>
              <w:right w:w="100" w:type="dxa"/>
            </w:tcMar>
          </w:tcPr>
          <w:p w14:paraId="00000199" w14:textId="77777777" w:rsidR="00EA3037" w:rsidRPr="00E32F74" w:rsidRDefault="00000000">
            <w:pPr>
              <w:widowControl w:val="0"/>
              <w:rPr>
                <w:b/>
              </w:rPr>
            </w:pPr>
            <w:r w:rsidRPr="00E32F74">
              <w:rPr>
                <w:b/>
              </w:rPr>
              <w:t>Texto introductorio</w:t>
            </w:r>
          </w:p>
        </w:tc>
        <w:tc>
          <w:tcPr>
            <w:tcW w:w="11671" w:type="dxa"/>
            <w:gridSpan w:val="2"/>
            <w:shd w:val="clear" w:color="auto" w:fill="auto"/>
            <w:tcMar>
              <w:top w:w="100" w:type="dxa"/>
              <w:left w:w="100" w:type="dxa"/>
              <w:bottom w:w="100" w:type="dxa"/>
              <w:right w:w="100" w:type="dxa"/>
            </w:tcMar>
          </w:tcPr>
          <w:p w14:paraId="0000019A" w14:textId="77777777" w:rsidR="00EA3037" w:rsidRPr="00E32F74" w:rsidRDefault="00000000">
            <w:pPr>
              <w:widowControl w:val="0"/>
              <w:rPr>
                <w:color w:val="666666"/>
              </w:rPr>
            </w:pPr>
            <w:r w:rsidRPr="00E32F74">
              <w:t>A continuación, se encuentran algunas de las técnicas de modelamiento más utilizadas:</w:t>
            </w:r>
          </w:p>
        </w:tc>
      </w:tr>
      <w:tr w:rsidR="00EA3037" w:rsidRPr="00E32F74" w14:paraId="3B7D411C" w14:textId="77777777">
        <w:trPr>
          <w:trHeight w:val="420"/>
        </w:trPr>
        <w:tc>
          <w:tcPr>
            <w:tcW w:w="13411" w:type="dxa"/>
            <w:gridSpan w:val="3"/>
            <w:shd w:val="clear" w:color="auto" w:fill="auto"/>
            <w:tcMar>
              <w:top w:w="100" w:type="dxa"/>
              <w:left w:w="100" w:type="dxa"/>
              <w:bottom w:w="100" w:type="dxa"/>
              <w:right w:w="100" w:type="dxa"/>
            </w:tcMar>
          </w:tcPr>
          <w:p w14:paraId="0000019C" w14:textId="77777777" w:rsidR="00EA3037" w:rsidRPr="00E32F74" w:rsidRDefault="00000000">
            <w:pPr>
              <w:widowControl w:val="0"/>
            </w:pPr>
            <w:r w:rsidRPr="00E32F74">
              <w:t>Título de infografía: Técnicas de modelación tridimensional</w:t>
            </w:r>
          </w:p>
          <w:p w14:paraId="0000019D" w14:textId="77777777" w:rsidR="00EA3037" w:rsidRPr="00E32F74" w:rsidRDefault="00000000">
            <w:pPr>
              <w:widowControl w:val="0"/>
              <w:jc w:val="center"/>
              <w:rPr>
                <w:color w:val="666666"/>
              </w:rPr>
            </w:pPr>
            <w:sdt>
              <w:sdtPr>
                <w:tag w:val="goog_rdk_40"/>
                <w:id w:val="-491415132"/>
              </w:sdtPr>
              <w:sdtContent>
                <w:commentRangeStart w:id="35"/>
              </w:sdtContent>
            </w:sdt>
            <w:r w:rsidRPr="00E32F74">
              <w:rPr>
                <w:noProof/>
              </w:rPr>
              <w:drawing>
                <wp:inline distT="0" distB="0" distL="0" distR="0" wp14:anchorId="23AE620B" wp14:editId="73F3F57E">
                  <wp:extent cx="1495213" cy="2090764"/>
                  <wp:effectExtent l="0" t="0" r="0" b="0"/>
                  <wp:docPr id="307" name="image27.jpg" descr="Plantilla de infografía de línea de tiempo plana"/>
                  <wp:cNvGraphicFramePr/>
                  <a:graphic xmlns:a="http://schemas.openxmlformats.org/drawingml/2006/main">
                    <a:graphicData uri="http://schemas.openxmlformats.org/drawingml/2006/picture">
                      <pic:pic xmlns:pic="http://schemas.openxmlformats.org/drawingml/2006/picture">
                        <pic:nvPicPr>
                          <pic:cNvPr id="0" name="image27.jpg" descr="Plantilla de infografía de línea de tiempo plana"/>
                          <pic:cNvPicPr preferRelativeResize="0"/>
                        </pic:nvPicPr>
                        <pic:blipFill>
                          <a:blip r:embed="rId50"/>
                          <a:srcRect/>
                          <a:stretch>
                            <a:fillRect/>
                          </a:stretch>
                        </pic:blipFill>
                        <pic:spPr>
                          <a:xfrm>
                            <a:off x="0" y="0"/>
                            <a:ext cx="1495213" cy="2090764"/>
                          </a:xfrm>
                          <a:prstGeom prst="rect">
                            <a:avLst/>
                          </a:prstGeom>
                          <a:ln/>
                        </pic:spPr>
                      </pic:pic>
                    </a:graphicData>
                  </a:graphic>
                </wp:inline>
              </w:drawing>
            </w:r>
            <w:commentRangeEnd w:id="35"/>
            <w:r w:rsidRPr="00E32F74">
              <w:commentReference w:id="35"/>
            </w:r>
          </w:p>
          <w:p w14:paraId="0000019E" w14:textId="77777777" w:rsidR="00EA3037" w:rsidRPr="00E32F74" w:rsidRDefault="00000000">
            <w:pPr>
              <w:widowControl w:val="0"/>
              <w:rPr>
                <w:color w:val="666666"/>
              </w:rPr>
            </w:pPr>
            <w:r w:rsidRPr="00E32F74">
              <w:rPr>
                <w:color w:val="FF0000"/>
              </w:rPr>
              <w:t>Por favor poner los títulos de cada punto en los recuadros de la imagen</w:t>
            </w:r>
            <w:r w:rsidRPr="00E32F74">
              <w:rPr>
                <w:color w:val="666666"/>
              </w:rPr>
              <w:t>.</w:t>
            </w:r>
          </w:p>
        </w:tc>
      </w:tr>
      <w:tr w:rsidR="00EA3037" w:rsidRPr="00E32F74" w14:paraId="4F379109" w14:textId="77777777">
        <w:trPr>
          <w:trHeight w:val="420"/>
        </w:trPr>
        <w:tc>
          <w:tcPr>
            <w:tcW w:w="1740" w:type="dxa"/>
            <w:shd w:val="clear" w:color="auto" w:fill="auto"/>
            <w:tcMar>
              <w:top w:w="100" w:type="dxa"/>
              <w:left w:w="100" w:type="dxa"/>
              <w:bottom w:w="100" w:type="dxa"/>
              <w:right w:w="100" w:type="dxa"/>
            </w:tcMar>
          </w:tcPr>
          <w:p w14:paraId="000001A1" w14:textId="77777777" w:rsidR="00EA3037" w:rsidRPr="00E32F74" w:rsidRDefault="00000000">
            <w:pPr>
              <w:widowControl w:val="0"/>
              <w:rPr>
                <w:b/>
              </w:rPr>
            </w:pPr>
            <w:r w:rsidRPr="00E32F74">
              <w:rPr>
                <w:b/>
              </w:rPr>
              <w:t>Código de la imagen</w:t>
            </w:r>
          </w:p>
        </w:tc>
        <w:tc>
          <w:tcPr>
            <w:tcW w:w="11671" w:type="dxa"/>
            <w:gridSpan w:val="2"/>
            <w:shd w:val="clear" w:color="auto" w:fill="auto"/>
            <w:tcMar>
              <w:top w:w="100" w:type="dxa"/>
              <w:left w:w="100" w:type="dxa"/>
              <w:bottom w:w="100" w:type="dxa"/>
              <w:right w:w="100" w:type="dxa"/>
            </w:tcMar>
          </w:tcPr>
          <w:p w14:paraId="000001A2" w14:textId="66BA0011" w:rsidR="00EA3037" w:rsidRPr="00E32F74" w:rsidRDefault="00000000">
            <w:pPr>
              <w:widowControl w:val="0"/>
            </w:pPr>
            <w:r w:rsidRPr="00E32F74">
              <w:t>Imagen 225223_ i</w:t>
            </w:r>
            <w:r w:rsidR="00243918" w:rsidRPr="00E32F74">
              <w:t>38</w:t>
            </w:r>
          </w:p>
        </w:tc>
      </w:tr>
      <w:tr w:rsidR="00EA3037" w:rsidRPr="00E32F74" w14:paraId="52984911" w14:textId="77777777">
        <w:tc>
          <w:tcPr>
            <w:tcW w:w="1740" w:type="dxa"/>
            <w:shd w:val="clear" w:color="auto" w:fill="auto"/>
            <w:tcMar>
              <w:top w:w="100" w:type="dxa"/>
              <w:left w:w="100" w:type="dxa"/>
              <w:bottom w:w="100" w:type="dxa"/>
              <w:right w:w="100" w:type="dxa"/>
            </w:tcMar>
          </w:tcPr>
          <w:p w14:paraId="000001A4" w14:textId="77777777" w:rsidR="00EA3037" w:rsidRPr="00E32F74" w:rsidRDefault="00000000">
            <w:pPr>
              <w:widowControl w:val="0"/>
              <w:rPr>
                <w:b/>
              </w:rPr>
            </w:pPr>
            <w:r w:rsidRPr="00E32F74">
              <w:rPr>
                <w:b/>
              </w:rPr>
              <w:t>Punto modal 1</w:t>
            </w:r>
          </w:p>
          <w:p w14:paraId="000001A5" w14:textId="77777777" w:rsidR="00EA3037" w:rsidRPr="00E32F74" w:rsidRDefault="00EA3037">
            <w:pPr>
              <w:widowControl w:val="0"/>
              <w:rPr>
                <w:b/>
              </w:rPr>
            </w:pPr>
          </w:p>
          <w:p w14:paraId="000001A6" w14:textId="7113E907" w:rsidR="00EA3037" w:rsidRPr="00E32F74" w:rsidRDefault="00000000">
            <w:pPr>
              <w:widowControl w:val="0"/>
              <w:rPr>
                <w:b/>
              </w:rPr>
            </w:pPr>
            <w:r w:rsidRPr="00E32F74">
              <w:rPr>
                <w:b/>
              </w:rPr>
              <w:t>Imagen 225223_ i</w:t>
            </w:r>
            <w:r w:rsidR="00243918" w:rsidRPr="00E32F74">
              <w:rPr>
                <w:b/>
              </w:rPr>
              <w:t>39</w:t>
            </w:r>
          </w:p>
        </w:tc>
        <w:tc>
          <w:tcPr>
            <w:tcW w:w="10155" w:type="dxa"/>
            <w:shd w:val="clear" w:color="auto" w:fill="auto"/>
            <w:tcMar>
              <w:top w:w="100" w:type="dxa"/>
              <w:left w:w="100" w:type="dxa"/>
              <w:bottom w:w="100" w:type="dxa"/>
              <w:right w:w="100" w:type="dxa"/>
            </w:tcMar>
          </w:tcPr>
          <w:p w14:paraId="000001A7" w14:textId="77777777" w:rsidR="00EA3037" w:rsidRPr="00E32F74" w:rsidRDefault="00000000">
            <w:pPr>
              <w:widowControl w:val="0"/>
              <w:pBdr>
                <w:top w:val="nil"/>
                <w:left w:val="nil"/>
                <w:bottom w:val="nil"/>
                <w:right w:val="nil"/>
                <w:between w:val="nil"/>
              </w:pBdr>
              <w:rPr>
                <w:b/>
              </w:rPr>
            </w:pPr>
            <w:r w:rsidRPr="00E32F74">
              <w:rPr>
                <w:b/>
              </w:rPr>
              <w:t>Modelado 3D con Primitivas básicas</w:t>
            </w:r>
            <w:sdt>
              <w:sdtPr>
                <w:tag w:val="goog_rdk_41"/>
                <w:id w:val="1132978447"/>
              </w:sdtPr>
              <w:sdtContent>
                <w:commentRangeStart w:id="36"/>
              </w:sdtContent>
            </w:sdt>
          </w:p>
          <w:commentRangeEnd w:id="36"/>
          <w:p w14:paraId="000001A8" w14:textId="77777777" w:rsidR="00EA3037" w:rsidRPr="00E32F74" w:rsidRDefault="00000000">
            <w:pPr>
              <w:widowControl w:val="0"/>
            </w:pPr>
            <w:r w:rsidRPr="00E32F74">
              <w:lastRenderedPageBreak/>
              <w:commentReference w:id="36"/>
            </w:r>
            <w:r w:rsidRPr="00E32F74">
              <w:rPr>
                <w:noProof/>
              </w:rPr>
              <w:drawing>
                <wp:anchor distT="0" distB="0" distL="114300" distR="114300" simplePos="0" relativeHeight="251674624" behindDoc="0" locked="0" layoutInCell="1" hidden="0" allowOverlap="1" wp14:anchorId="711DD722" wp14:editId="20D33701">
                  <wp:simplePos x="0" y="0"/>
                  <wp:positionH relativeFrom="column">
                    <wp:posOffset>5417960</wp:posOffset>
                  </wp:positionH>
                  <wp:positionV relativeFrom="paragraph">
                    <wp:posOffset>23751</wp:posOffset>
                  </wp:positionV>
                  <wp:extent cx="882015" cy="854710"/>
                  <wp:effectExtent l="0" t="0" r="0" b="0"/>
                  <wp:wrapSquare wrapText="bothSides" distT="0" distB="0" distL="114300" distR="114300"/>
                  <wp:docPr id="29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882015" cy="854710"/>
                          </a:xfrm>
                          <a:prstGeom prst="rect">
                            <a:avLst/>
                          </a:prstGeom>
                          <a:ln/>
                        </pic:spPr>
                      </pic:pic>
                    </a:graphicData>
                  </a:graphic>
                </wp:anchor>
              </w:drawing>
            </w:r>
          </w:p>
          <w:p w14:paraId="000001A9" w14:textId="77777777" w:rsidR="00EA3037" w:rsidRPr="00E32F74" w:rsidRDefault="00000000">
            <w:pPr>
              <w:widowControl w:val="0"/>
            </w:pPr>
            <w:r w:rsidRPr="00E32F74">
              <w:t xml:space="preserve">Cuando se requiere elaborar modelos 3D de baja complejidad se puede recurrir a este modelado, donde se combinan formas geométricas básicas como cubos, esferas, cilindros, entre otras, dicha combinación permite acercarse al modelo 3D. Los primitivos son formas 3D básicas, como cuadrados en ángulo recto, esferas, conos, cilindros o planos. En programas de modelado 3D más avanzados, se pueden construir formas muy complejas a partir de elementos primitivos. Hay dos beneficios principales y generales de usar primitivas para el modelado 3D: </w:t>
            </w:r>
          </w:p>
          <w:p w14:paraId="000001AA" w14:textId="77777777" w:rsidR="00EA3037" w:rsidRPr="00E32F74" w:rsidRDefault="00EA3037">
            <w:pPr>
              <w:widowControl w:val="0"/>
            </w:pPr>
          </w:p>
          <w:p w14:paraId="000001AB" w14:textId="77777777" w:rsidR="00EA3037" w:rsidRPr="00E32F74" w:rsidRDefault="00000000">
            <w:pPr>
              <w:widowControl w:val="0"/>
              <w:numPr>
                <w:ilvl w:val="0"/>
                <w:numId w:val="5"/>
              </w:numPr>
            </w:pPr>
            <w:r w:rsidRPr="00E32F74">
              <w:t xml:space="preserve">Son muy simples y no muy exigentes en el sistema. </w:t>
            </w:r>
          </w:p>
          <w:p w14:paraId="000001AC" w14:textId="77777777" w:rsidR="00EA3037" w:rsidRPr="00E32F74" w:rsidRDefault="00000000">
            <w:pPr>
              <w:widowControl w:val="0"/>
              <w:numPr>
                <w:ilvl w:val="0"/>
                <w:numId w:val="5"/>
              </w:numPr>
            </w:pPr>
            <w:r w:rsidRPr="00E32F74">
              <w:t xml:space="preserve">Es fácil adaptar objetos como esferas o cilindros a una variedad de temas similares a la naturaleza y la industria. </w:t>
            </w:r>
          </w:p>
          <w:p w14:paraId="000001AD" w14:textId="77777777" w:rsidR="00EA3037" w:rsidRPr="00E32F74" w:rsidRDefault="00EA3037">
            <w:pPr>
              <w:widowControl w:val="0"/>
              <w:ind w:left="720"/>
            </w:pPr>
          </w:p>
          <w:p w14:paraId="000001AE" w14:textId="77777777" w:rsidR="00EA3037" w:rsidRPr="00E32F74" w:rsidRDefault="00000000">
            <w:pPr>
              <w:widowControl w:val="0"/>
            </w:pPr>
            <w:r w:rsidRPr="00E32F74">
              <w:t xml:space="preserve">Si se mira alrededor, se puede ver que gran parte del mundo está relativamente limitado a unos pocos tipos de patrones, formas naturales y regulares. El modelado original </w:t>
            </w:r>
            <w:proofErr w:type="gramStart"/>
            <w:r w:rsidRPr="00E32F74">
              <w:t>no</w:t>
            </w:r>
            <w:proofErr w:type="gramEnd"/>
            <w:r w:rsidRPr="00E32F74">
              <w:t xml:space="preserve"> es más, que dividir el tema elegido en partes simples y agregar más detalles en consecuencia. Por ejemplo, se puede convertir un cilindro en el tronco de un árbol, luego esculpir una hoja en una esfera muy modificada, o incluso en un plano. Las posibilidades son infinitas. </w:t>
            </w:r>
          </w:p>
          <w:p w14:paraId="000001AF" w14:textId="77777777" w:rsidR="00EA3037" w:rsidRPr="00E32F74" w:rsidRDefault="00EA3037">
            <w:pPr>
              <w:widowControl w:val="0"/>
              <w:jc w:val="right"/>
              <w:rPr>
                <w:b/>
                <w:color w:val="666666"/>
              </w:rPr>
            </w:pPr>
          </w:p>
        </w:tc>
        <w:tc>
          <w:tcPr>
            <w:tcW w:w="1516" w:type="dxa"/>
            <w:shd w:val="clear" w:color="auto" w:fill="auto"/>
            <w:tcMar>
              <w:top w:w="100" w:type="dxa"/>
              <w:left w:w="100" w:type="dxa"/>
              <w:bottom w:w="100" w:type="dxa"/>
              <w:right w:w="100" w:type="dxa"/>
            </w:tcMar>
          </w:tcPr>
          <w:p w14:paraId="000001B0" w14:textId="77777777" w:rsidR="00EA3037" w:rsidRPr="00E32F74" w:rsidRDefault="00000000">
            <w:pPr>
              <w:widowControl w:val="0"/>
              <w:rPr>
                <w:color w:val="666666"/>
              </w:rPr>
            </w:pPr>
            <w:r w:rsidRPr="00E32F74">
              <w:rPr>
                <w:color w:val="666666"/>
              </w:rPr>
              <w:lastRenderedPageBreak/>
              <w:t>Número 1</w:t>
            </w:r>
          </w:p>
        </w:tc>
      </w:tr>
      <w:tr w:rsidR="00EA3037" w:rsidRPr="00E32F74" w14:paraId="3737FEB9" w14:textId="77777777">
        <w:tc>
          <w:tcPr>
            <w:tcW w:w="1740" w:type="dxa"/>
            <w:shd w:val="clear" w:color="auto" w:fill="auto"/>
            <w:tcMar>
              <w:top w:w="100" w:type="dxa"/>
              <w:left w:w="100" w:type="dxa"/>
              <w:bottom w:w="100" w:type="dxa"/>
              <w:right w:w="100" w:type="dxa"/>
            </w:tcMar>
          </w:tcPr>
          <w:p w14:paraId="000001B1" w14:textId="77777777" w:rsidR="00EA3037" w:rsidRPr="00E32F74" w:rsidRDefault="00000000">
            <w:pPr>
              <w:widowControl w:val="0"/>
              <w:rPr>
                <w:b/>
              </w:rPr>
            </w:pPr>
            <w:r w:rsidRPr="00E32F74">
              <w:rPr>
                <w:b/>
              </w:rPr>
              <w:t>Punto modal 2</w:t>
            </w:r>
          </w:p>
          <w:p w14:paraId="000001B2" w14:textId="77777777" w:rsidR="00EA3037" w:rsidRPr="00E32F74" w:rsidRDefault="00EA3037">
            <w:pPr>
              <w:widowControl w:val="0"/>
              <w:rPr>
                <w:b/>
              </w:rPr>
            </w:pPr>
          </w:p>
          <w:p w14:paraId="000001B3" w14:textId="6F5F6CCA" w:rsidR="00EA3037" w:rsidRPr="00E32F74" w:rsidRDefault="00000000">
            <w:pPr>
              <w:widowControl w:val="0"/>
              <w:rPr>
                <w:b/>
              </w:rPr>
            </w:pPr>
            <w:r w:rsidRPr="00E32F74">
              <w:rPr>
                <w:b/>
              </w:rPr>
              <w:t>Imagen 225223_ i</w:t>
            </w:r>
            <w:r w:rsidR="00243918" w:rsidRPr="00E32F74">
              <w:rPr>
                <w:b/>
              </w:rPr>
              <w:t>40</w:t>
            </w:r>
          </w:p>
        </w:tc>
        <w:tc>
          <w:tcPr>
            <w:tcW w:w="10155" w:type="dxa"/>
            <w:shd w:val="clear" w:color="auto" w:fill="auto"/>
            <w:tcMar>
              <w:top w:w="100" w:type="dxa"/>
              <w:left w:w="100" w:type="dxa"/>
              <w:bottom w:w="100" w:type="dxa"/>
              <w:right w:w="100" w:type="dxa"/>
            </w:tcMar>
          </w:tcPr>
          <w:p w14:paraId="000001B4" w14:textId="77777777" w:rsidR="00EA3037" w:rsidRPr="00E32F74" w:rsidRDefault="00000000">
            <w:pPr>
              <w:widowControl w:val="0"/>
              <w:pBdr>
                <w:top w:val="nil"/>
                <w:left w:val="nil"/>
                <w:bottom w:val="nil"/>
                <w:right w:val="nil"/>
                <w:between w:val="nil"/>
              </w:pBdr>
              <w:rPr>
                <w:b/>
              </w:rPr>
            </w:pPr>
            <w:r w:rsidRPr="00E32F74">
              <w:rPr>
                <w:b/>
              </w:rPr>
              <w:t xml:space="preserve">Método de modelado </w:t>
            </w:r>
            <w:r w:rsidRPr="00E32F74">
              <w:rPr>
                <w:b/>
                <w:i/>
              </w:rPr>
              <w:t xml:space="preserve">Box </w:t>
            </w:r>
            <w:proofErr w:type="spellStart"/>
            <w:r w:rsidRPr="00E32F74">
              <w:rPr>
                <w:b/>
                <w:i/>
              </w:rPr>
              <w:t>modelling</w:t>
            </w:r>
            <w:proofErr w:type="spellEnd"/>
            <w:r w:rsidRPr="00E32F74">
              <w:rPr>
                <w:noProof/>
              </w:rPr>
              <w:drawing>
                <wp:anchor distT="0" distB="0" distL="114300" distR="114300" simplePos="0" relativeHeight="251675648" behindDoc="0" locked="0" layoutInCell="1" hidden="0" allowOverlap="1" wp14:anchorId="61F1DA62" wp14:editId="1653C436">
                  <wp:simplePos x="0" y="0"/>
                  <wp:positionH relativeFrom="column">
                    <wp:posOffset>5118834</wp:posOffset>
                  </wp:positionH>
                  <wp:positionV relativeFrom="paragraph">
                    <wp:posOffset>13146</wp:posOffset>
                  </wp:positionV>
                  <wp:extent cx="1178560" cy="661670"/>
                  <wp:effectExtent l="0" t="0" r="0" b="0"/>
                  <wp:wrapSquare wrapText="bothSides" distT="0" distB="0" distL="114300" distR="114300"/>
                  <wp:docPr id="28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2"/>
                          <a:srcRect/>
                          <a:stretch>
                            <a:fillRect/>
                          </a:stretch>
                        </pic:blipFill>
                        <pic:spPr>
                          <a:xfrm>
                            <a:off x="0" y="0"/>
                            <a:ext cx="1178560" cy="661670"/>
                          </a:xfrm>
                          <a:prstGeom prst="rect">
                            <a:avLst/>
                          </a:prstGeom>
                          <a:ln/>
                        </pic:spPr>
                      </pic:pic>
                    </a:graphicData>
                  </a:graphic>
                </wp:anchor>
              </w:drawing>
            </w:r>
          </w:p>
          <w:p w14:paraId="000001B5" w14:textId="77777777" w:rsidR="00EA3037" w:rsidRPr="00E32F74" w:rsidRDefault="00EA3037">
            <w:pPr>
              <w:widowControl w:val="0"/>
            </w:pPr>
          </w:p>
          <w:p w14:paraId="000001B6" w14:textId="77777777" w:rsidR="00EA3037" w:rsidRPr="00E32F74" w:rsidRDefault="00000000">
            <w:pPr>
              <w:widowControl w:val="0"/>
            </w:pPr>
            <w:r w:rsidRPr="00E32F74">
              <w:t xml:space="preserve">El modelado </w:t>
            </w:r>
            <w:r w:rsidRPr="00E32F74">
              <w:rPr>
                <w:i/>
              </w:rPr>
              <w:t>Box</w:t>
            </w:r>
            <w:r w:rsidRPr="00E32F74">
              <w:t xml:space="preserve"> o cajas se usa para la creación de formas 3D a partir de cajas o cubos, a los que se le realizan extrusiones o agujeros para dar forma a los objetos deseados. La característica principal de este enfoque es comenzar a modelar a partir de una figura original, generalmente a través de una caja, de ahí el nombre, aunque a veces también se usan el resto. Se puede considerar como una técnica de esculpido de polígonos, ya que aplicará transformaciones, modificadores y operaciones a la malla base para formar superficies complejas. Los objetos 3D crecen de cierta manera. Luego pueden aplicarse diferentes tipos de modificadores a la forma 3D, para agregar más detalles a la malla. Los más comunes son:  </w:t>
            </w:r>
          </w:p>
          <w:p w14:paraId="000001B7" w14:textId="77777777" w:rsidR="00EA3037" w:rsidRPr="00E32F74" w:rsidRDefault="00000000">
            <w:pPr>
              <w:widowControl w:val="0"/>
              <w:numPr>
                <w:ilvl w:val="0"/>
                <w:numId w:val="4"/>
              </w:numPr>
            </w:pPr>
            <w:r w:rsidRPr="00E32F74">
              <w:t>Doble</w:t>
            </w:r>
          </w:p>
          <w:p w14:paraId="000001B8" w14:textId="77777777" w:rsidR="00EA3037" w:rsidRPr="00E32F74" w:rsidRDefault="00000000">
            <w:pPr>
              <w:widowControl w:val="0"/>
              <w:numPr>
                <w:ilvl w:val="0"/>
                <w:numId w:val="4"/>
              </w:numPr>
            </w:pPr>
            <w:r w:rsidRPr="00E32F74">
              <w:lastRenderedPageBreak/>
              <w:t>Afilar</w:t>
            </w:r>
          </w:p>
          <w:p w14:paraId="000001B9" w14:textId="77777777" w:rsidR="00EA3037" w:rsidRPr="00E32F74" w:rsidRDefault="00000000">
            <w:pPr>
              <w:widowControl w:val="0"/>
              <w:numPr>
                <w:ilvl w:val="0"/>
                <w:numId w:val="4"/>
              </w:numPr>
            </w:pPr>
            <w:r w:rsidRPr="00E32F74">
              <w:t>Estirar</w:t>
            </w:r>
          </w:p>
          <w:p w14:paraId="000001BA" w14:textId="77777777" w:rsidR="00EA3037" w:rsidRPr="00E32F74" w:rsidRDefault="00000000">
            <w:pPr>
              <w:widowControl w:val="0"/>
              <w:numPr>
                <w:ilvl w:val="0"/>
                <w:numId w:val="4"/>
              </w:numPr>
            </w:pPr>
            <w:r w:rsidRPr="00E32F74">
              <w:t>Suavizar</w:t>
            </w:r>
          </w:p>
          <w:p w14:paraId="000001BB" w14:textId="77777777" w:rsidR="00EA3037" w:rsidRPr="00E32F74" w:rsidRDefault="00000000">
            <w:pPr>
              <w:widowControl w:val="0"/>
              <w:numPr>
                <w:ilvl w:val="0"/>
                <w:numId w:val="4"/>
              </w:numPr>
            </w:pPr>
            <w:r w:rsidRPr="00E32F74">
              <w:t xml:space="preserve">FFD (Deformador de forma libre) </w:t>
            </w:r>
          </w:p>
          <w:p w14:paraId="000001BC" w14:textId="77777777" w:rsidR="00EA3037" w:rsidRPr="00E32F74" w:rsidRDefault="00000000">
            <w:pPr>
              <w:widowControl w:val="0"/>
            </w:pPr>
            <w:r w:rsidRPr="00E32F74">
              <w:t>Una vez que se define la forma aproximada, se comienza a modelar los detalles del objeto utilizando las operaciones en la malla que se vio anteriormente. Se notará la progresión desde la forma básica hasta el objeto que se tiene en mente.</w:t>
            </w:r>
          </w:p>
        </w:tc>
        <w:tc>
          <w:tcPr>
            <w:tcW w:w="1516" w:type="dxa"/>
            <w:shd w:val="clear" w:color="auto" w:fill="auto"/>
            <w:tcMar>
              <w:top w:w="100" w:type="dxa"/>
              <w:left w:w="100" w:type="dxa"/>
              <w:bottom w:w="100" w:type="dxa"/>
              <w:right w:w="100" w:type="dxa"/>
            </w:tcMar>
          </w:tcPr>
          <w:p w14:paraId="000001BD" w14:textId="77777777" w:rsidR="00EA3037" w:rsidRPr="00E32F74" w:rsidRDefault="00000000">
            <w:pPr>
              <w:widowControl w:val="0"/>
              <w:rPr>
                <w:color w:val="666666"/>
              </w:rPr>
            </w:pPr>
            <w:r w:rsidRPr="00E32F74">
              <w:rPr>
                <w:color w:val="666666"/>
              </w:rPr>
              <w:lastRenderedPageBreak/>
              <w:t>Número 2</w:t>
            </w:r>
          </w:p>
        </w:tc>
      </w:tr>
      <w:tr w:rsidR="00EA3037" w:rsidRPr="00E32F74" w14:paraId="7A33C81C" w14:textId="77777777">
        <w:tc>
          <w:tcPr>
            <w:tcW w:w="1740" w:type="dxa"/>
            <w:shd w:val="clear" w:color="auto" w:fill="auto"/>
            <w:tcMar>
              <w:top w:w="100" w:type="dxa"/>
              <w:left w:w="100" w:type="dxa"/>
              <w:bottom w:w="100" w:type="dxa"/>
              <w:right w:w="100" w:type="dxa"/>
            </w:tcMar>
          </w:tcPr>
          <w:p w14:paraId="000001BE" w14:textId="77777777" w:rsidR="00EA3037" w:rsidRPr="00E32F74" w:rsidRDefault="00000000">
            <w:pPr>
              <w:widowControl w:val="0"/>
              <w:rPr>
                <w:b/>
              </w:rPr>
            </w:pPr>
            <w:r w:rsidRPr="00E32F74">
              <w:rPr>
                <w:b/>
              </w:rPr>
              <w:t>Punto modal 3</w:t>
            </w:r>
          </w:p>
          <w:p w14:paraId="000001BF" w14:textId="77777777" w:rsidR="00EA3037" w:rsidRPr="00E32F74" w:rsidRDefault="00EA3037">
            <w:pPr>
              <w:widowControl w:val="0"/>
              <w:rPr>
                <w:b/>
              </w:rPr>
            </w:pPr>
          </w:p>
          <w:p w14:paraId="000001C0" w14:textId="1F98523D" w:rsidR="00EA3037" w:rsidRPr="00E32F74" w:rsidRDefault="00000000">
            <w:pPr>
              <w:widowControl w:val="0"/>
              <w:rPr>
                <w:b/>
              </w:rPr>
            </w:pPr>
            <w:r w:rsidRPr="00E32F74">
              <w:rPr>
                <w:b/>
              </w:rPr>
              <w:t>Imagen 225223_ i</w:t>
            </w:r>
            <w:r w:rsidR="00243918" w:rsidRPr="00E32F74">
              <w:rPr>
                <w:b/>
              </w:rPr>
              <w:t>41</w:t>
            </w:r>
          </w:p>
        </w:tc>
        <w:tc>
          <w:tcPr>
            <w:tcW w:w="10155" w:type="dxa"/>
            <w:shd w:val="clear" w:color="auto" w:fill="auto"/>
            <w:tcMar>
              <w:top w:w="100" w:type="dxa"/>
              <w:left w:w="100" w:type="dxa"/>
              <w:bottom w:w="100" w:type="dxa"/>
              <w:right w:w="100" w:type="dxa"/>
            </w:tcMar>
          </w:tcPr>
          <w:p w14:paraId="000001C1" w14:textId="77777777" w:rsidR="00EA3037" w:rsidRPr="00E32F74" w:rsidRDefault="00000000">
            <w:pPr>
              <w:widowControl w:val="0"/>
              <w:rPr>
                <w:b/>
              </w:rPr>
            </w:pPr>
            <w:r w:rsidRPr="00E32F74">
              <w:rPr>
                <w:b/>
              </w:rPr>
              <w:t xml:space="preserve">Modelado 3D </w:t>
            </w:r>
            <w:proofErr w:type="spellStart"/>
            <w:r w:rsidRPr="00E32F74">
              <w:rPr>
                <w:b/>
                <w:i/>
              </w:rPr>
              <w:t>Poly</w:t>
            </w:r>
            <w:proofErr w:type="spellEnd"/>
            <w:r w:rsidRPr="00E32F74">
              <w:rPr>
                <w:b/>
                <w:i/>
              </w:rPr>
              <w:t xml:space="preserve"> </w:t>
            </w:r>
            <w:proofErr w:type="spellStart"/>
            <w:r w:rsidRPr="00E32F74">
              <w:rPr>
                <w:b/>
                <w:i/>
              </w:rPr>
              <w:t>by</w:t>
            </w:r>
            <w:proofErr w:type="spellEnd"/>
            <w:r w:rsidRPr="00E32F74">
              <w:rPr>
                <w:b/>
                <w:i/>
              </w:rPr>
              <w:t xml:space="preserve"> </w:t>
            </w:r>
            <w:proofErr w:type="spellStart"/>
            <w:r w:rsidRPr="00E32F74">
              <w:rPr>
                <w:b/>
                <w:i/>
              </w:rPr>
              <w:t>Poly</w:t>
            </w:r>
            <w:proofErr w:type="spellEnd"/>
            <w:r w:rsidRPr="00E32F74">
              <w:rPr>
                <w:noProof/>
              </w:rPr>
              <w:drawing>
                <wp:anchor distT="0" distB="0" distL="114300" distR="114300" simplePos="0" relativeHeight="251676672" behindDoc="0" locked="0" layoutInCell="1" hidden="0" allowOverlap="1" wp14:anchorId="269B0098" wp14:editId="23728ACE">
                  <wp:simplePos x="0" y="0"/>
                  <wp:positionH relativeFrom="column">
                    <wp:posOffset>5220351</wp:posOffset>
                  </wp:positionH>
                  <wp:positionV relativeFrom="paragraph">
                    <wp:posOffset>379</wp:posOffset>
                  </wp:positionV>
                  <wp:extent cx="1124585" cy="902335"/>
                  <wp:effectExtent l="0" t="0" r="0" b="0"/>
                  <wp:wrapSquare wrapText="bothSides" distT="0" distB="0" distL="114300" distR="114300"/>
                  <wp:docPr id="3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1124585" cy="902335"/>
                          </a:xfrm>
                          <a:prstGeom prst="rect">
                            <a:avLst/>
                          </a:prstGeom>
                          <a:ln/>
                        </pic:spPr>
                      </pic:pic>
                    </a:graphicData>
                  </a:graphic>
                </wp:anchor>
              </w:drawing>
            </w:r>
          </w:p>
          <w:p w14:paraId="000001C2" w14:textId="77777777" w:rsidR="00EA3037" w:rsidRPr="00E32F74" w:rsidRDefault="00EA3037">
            <w:pPr>
              <w:widowControl w:val="0"/>
            </w:pPr>
          </w:p>
          <w:p w14:paraId="000001C3" w14:textId="77777777" w:rsidR="00EA3037" w:rsidRPr="00E32F74" w:rsidRDefault="00000000">
            <w:pPr>
              <w:widowControl w:val="0"/>
              <w:jc w:val="both"/>
            </w:pPr>
            <w:r w:rsidRPr="00E32F74">
              <w:t xml:space="preserve">Es un modelo versátil en el modelado 3D. Consiste en unir cuatro vértices con sus cuatro aristas, que forman un polígono. Así se crea un </w:t>
            </w:r>
            <w:proofErr w:type="spellStart"/>
            <w:r w:rsidRPr="00E32F74">
              <w:rPr>
                <w:i/>
              </w:rPr>
              <w:t>Loop</w:t>
            </w:r>
            <w:proofErr w:type="spellEnd"/>
            <w:r w:rsidRPr="00E32F74">
              <w:rPr>
                <w:i/>
              </w:rPr>
              <w:t>,</w:t>
            </w:r>
            <w:r w:rsidRPr="00E32F74">
              <w:t xml:space="preserve"> que es la unión de muchos polígonos que se ubican en el plano de tres dimensiones, donde se diseña el modelo 3D, cada polígono se puede manipular para dar forma al modelo deseado. El término significa </w:t>
            </w:r>
            <w:r w:rsidRPr="00E32F74">
              <w:rPr>
                <w:i/>
              </w:rPr>
              <w:t>"</w:t>
            </w:r>
            <w:proofErr w:type="spellStart"/>
            <w:r w:rsidRPr="00E32F74">
              <w:rPr>
                <w:i/>
              </w:rPr>
              <w:t>low</w:t>
            </w:r>
            <w:proofErr w:type="spellEnd"/>
            <w:r w:rsidRPr="00E32F74">
              <w:rPr>
                <w:i/>
              </w:rPr>
              <w:t xml:space="preserve"> </w:t>
            </w:r>
            <w:proofErr w:type="spellStart"/>
            <w:r w:rsidRPr="00E32F74">
              <w:rPr>
                <w:i/>
              </w:rPr>
              <w:t>poly</w:t>
            </w:r>
            <w:proofErr w:type="spellEnd"/>
            <w:r w:rsidRPr="00E32F74">
              <w:rPr>
                <w:i/>
              </w:rPr>
              <w:t>"</w:t>
            </w:r>
            <w:r w:rsidRPr="00E32F74">
              <w:t>; es decir, es un modelado creado con el menor número de polígonos posibles para el modelo 3D. Este crea un objeto con muy pocas caras y pocos vértices en la naturaleza. Es similar a cómo funciona la resolución: cuanto mayor sea la resolución, más detalles, cuanto menor sea la resolución, menos detalles. Lo que busca esta estética es una abstracción, y la forma se apodera del diseño.</w:t>
            </w:r>
          </w:p>
        </w:tc>
        <w:tc>
          <w:tcPr>
            <w:tcW w:w="1516" w:type="dxa"/>
            <w:shd w:val="clear" w:color="auto" w:fill="auto"/>
            <w:tcMar>
              <w:top w:w="100" w:type="dxa"/>
              <w:left w:w="100" w:type="dxa"/>
              <w:bottom w:w="100" w:type="dxa"/>
              <w:right w:w="100" w:type="dxa"/>
            </w:tcMar>
          </w:tcPr>
          <w:p w14:paraId="000001C4" w14:textId="77777777" w:rsidR="00EA3037" w:rsidRPr="00E32F74" w:rsidRDefault="00000000">
            <w:pPr>
              <w:widowControl w:val="0"/>
              <w:rPr>
                <w:color w:val="666666"/>
              </w:rPr>
            </w:pPr>
            <w:r w:rsidRPr="00E32F74">
              <w:rPr>
                <w:color w:val="666666"/>
              </w:rPr>
              <w:t>Número 3</w:t>
            </w:r>
          </w:p>
        </w:tc>
      </w:tr>
      <w:tr w:rsidR="00EA3037" w:rsidRPr="00E32F74" w14:paraId="2F90D043" w14:textId="77777777">
        <w:tc>
          <w:tcPr>
            <w:tcW w:w="1740" w:type="dxa"/>
            <w:shd w:val="clear" w:color="auto" w:fill="auto"/>
            <w:tcMar>
              <w:top w:w="100" w:type="dxa"/>
              <w:left w:w="100" w:type="dxa"/>
              <w:bottom w:w="100" w:type="dxa"/>
              <w:right w:w="100" w:type="dxa"/>
            </w:tcMar>
          </w:tcPr>
          <w:p w14:paraId="000001C5" w14:textId="77777777" w:rsidR="00EA3037" w:rsidRPr="00E32F74" w:rsidRDefault="00000000">
            <w:pPr>
              <w:widowControl w:val="0"/>
              <w:rPr>
                <w:b/>
              </w:rPr>
            </w:pPr>
            <w:r w:rsidRPr="00E32F74">
              <w:rPr>
                <w:b/>
              </w:rPr>
              <w:t>Punto modal 4</w:t>
            </w:r>
          </w:p>
          <w:p w14:paraId="000001C6" w14:textId="77777777" w:rsidR="00EA3037" w:rsidRPr="00E32F74" w:rsidRDefault="00EA3037">
            <w:pPr>
              <w:widowControl w:val="0"/>
              <w:rPr>
                <w:b/>
              </w:rPr>
            </w:pPr>
          </w:p>
          <w:p w14:paraId="000001C7" w14:textId="3427C36F" w:rsidR="00EA3037" w:rsidRPr="00E32F74" w:rsidRDefault="00000000">
            <w:pPr>
              <w:widowControl w:val="0"/>
              <w:rPr>
                <w:b/>
              </w:rPr>
            </w:pPr>
            <w:r w:rsidRPr="00E32F74">
              <w:rPr>
                <w:b/>
              </w:rPr>
              <w:t>Imagen 225223_ i</w:t>
            </w:r>
            <w:r w:rsidR="00243918" w:rsidRPr="00E32F74">
              <w:rPr>
                <w:b/>
              </w:rPr>
              <w:t>42</w:t>
            </w:r>
          </w:p>
        </w:tc>
        <w:tc>
          <w:tcPr>
            <w:tcW w:w="10155" w:type="dxa"/>
            <w:shd w:val="clear" w:color="auto" w:fill="auto"/>
            <w:tcMar>
              <w:top w:w="100" w:type="dxa"/>
              <w:left w:w="100" w:type="dxa"/>
              <w:bottom w:w="100" w:type="dxa"/>
              <w:right w:w="100" w:type="dxa"/>
            </w:tcMar>
          </w:tcPr>
          <w:p w14:paraId="000001C8" w14:textId="77777777" w:rsidR="00EA3037" w:rsidRPr="00E32F74" w:rsidRDefault="00000000">
            <w:pPr>
              <w:widowControl w:val="0"/>
            </w:pPr>
            <w:r w:rsidRPr="00E32F74">
              <w:rPr>
                <w:b/>
              </w:rPr>
              <w:t>Modelado 3D con NURBS</w:t>
            </w:r>
            <w:r w:rsidRPr="00E32F74">
              <w:rPr>
                <w:noProof/>
              </w:rPr>
              <w:drawing>
                <wp:anchor distT="0" distB="0" distL="114300" distR="114300" simplePos="0" relativeHeight="251677696" behindDoc="0" locked="0" layoutInCell="1" hidden="0" allowOverlap="1" wp14:anchorId="7C43D487" wp14:editId="513D3B20">
                  <wp:simplePos x="0" y="0"/>
                  <wp:positionH relativeFrom="column">
                    <wp:posOffset>5152275</wp:posOffset>
                  </wp:positionH>
                  <wp:positionV relativeFrom="paragraph">
                    <wp:posOffset>14416</wp:posOffset>
                  </wp:positionV>
                  <wp:extent cx="1118870" cy="842645"/>
                  <wp:effectExtent l="0" t="0" r="0" b="0"/>
                  <wp:wrapSquare wrapText="bothSides" distT="0" distB="0" distL="114300" distR="114300"/>
                  <wp:docPr id="2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1118870" cy="842645"/>
                          </a:xfrm>
                          <a:prstGeom prst="rect">
                            <a:avLst/>
                          </a:prstGeom>
                          <a:ln/>
                        </pic:spPr>
                      </pic:pic>
                    </a:graphicData>
                  </a:graphic>
                </wp:anchor>
              </w:drawing>
            </w:r>
          </w:p>
          <w:p w14:paraId="000001C9" w14:textId="77777777" w:rsidR="00EA3037" w:rsidRPr="00E32F74" w:rsidRDefault="00EA3037">
            <w:pPr>
              <w:widowControl w:val="0"/>
            </w:pPr>
          </w:p>
          <w:p w14:paraId="000001CA" w14:textId="77777777" w:rsidR="00EA3037" w:rsidRPr="00E32F74" w:rsidRDefault="00000000">
            <w:pPr>
              <w:widowControl w:val="0"/>
              <w:jc w:val="both"/>
            </w:pPr>
            <w:r w:rsidRPr="00E32F74">
              <w:t>Esta es una técnica poco utilizada, ya que se usa cuando se hacen figuras 3D de proporciones grandes, como partes de barcos o automóviles, en esta se crean planos de las principales caras de la figura y las caras se unen como una malla de polígonos para su manipulación. NURBS es una representación matemática de la geometría 3D capaz de describir con precisión cualquier forma, desde simples líneas 2D, círculos, arcos o curvas, hasta los más complejos sólidos 3D de forma libre o superficies orgánicas. Debido a su flexibilidad y precisión, los modelos NURBS se pueden utilizar en cualquier proceso, desde la ilustración y animación, hasta la fabricación.</w:t>
            </w:r>
          </w:p>
          <w:p w14:paraId="000001CB" w14:textId="77777777" w:rsidR="00EA3037" w:rsidRPr="00E32F74" w:rsidRDefault="00EA3037">
            <w:pPr>
              <w:widowControl w:val="0"/>
              <w:jc w:val="both"/>
            </w:pPr>
          </w:p>
          <w:p w14:paraId="000001CC" w14:textId="77777777" w:rsidR="00EA3037" w:rsidRPr="00E32F74" w:rsidRDefault="00000000">
            <w:pPr>
              <w:widowControl w:val="0"/>
              <w:jc w:val="both"/>
            </w:pPr>
            <w:r w:rsidRPr="00E32F74">
              <w:lastRenderedPageBreak/>
              <w:t>La geometría NURBS tiene algunas propiedades fundamentales que la hacen ideal para el modelado asistido por computadora:</w:t>
            </w:r>
          </w:p>
          <w:p w14:paraId="000001CD" w14:textId="77777777" w:rsidR="00EA3037" w:rsidRPr="00E32F74" w:rsidRDefault="00EA3037">
            <w:pPr>
              <w:widowControl w:val="0"/>
              <w:jc w:val="both"/>
            </w:pPr>
          </w:p>
          <w:p w14:paraId="000001CE" w14:textId="77777777" w:rsidR="00EA3037" w:rsidRPr="00E32F74" w:rsidRDefault="00000000">
            <w:pPr>
              <w:widowControl w:val="0"/>
              <w:numPr>
                <w:ilvl w:val="0"/>
                <w:numId w:val="8"/>
              </w:numPr>
              <w:jc w:val="both"/>
            </w:pPr>
            <w:r w:rsidRPr="00E32F74">
              <w:t>Se utilizan varios métodos estándar de la industria para el intercambio de geometría NURBS. Por lo tanto, los usuarios pueden transferir y transfieren todos los modelos geométricos entre los diferentes programas de ingeniería de modelado, renderizado, animación y análisis del mercado.</w:t>
            </w:r>
          </w:p>
          <w:p w14:paraId="000001CF" w14:textId="77777777" w:rsidR="00EA3037" w:rsidRPr="00E32F74" w:rsidRDefault="00000000">
            <w:pPr>
              <w:widowControl w:val="0"/>
              <w:numPr>
                <w:ilvl w:val="0"/>
                <w:numId w:val="8"/>
              </w:numPr>
              <w:jc w:val="both"/>
            </w:pPr>
            <w:r w:rsidRPr="00E32F74">
              <w:t xml:space="preserve">NURBS tiene una definición precisa y conocida. La mayoría de las principales universidades enseñan matemáticas geométricas e informática NURBS. Esto significa que los proveedores de </w:t>
            </w:r>
            <w:r w:rsidRPr="00E32F74">
              <w:rPr>
                <w:i/>
              </w:rPr>
              <w:t>software</w:t>
            </w:r>
            <w:r w:rsidRPr="00E32F74">
              <w:t xml:space="preserve"> profesional, los equipos de ingeniería, las empresas de diseño industrial y las empresas de animación, que necesitan crear aplicaciones de </w:t>
            </w:r>
            <w:r w:rsidRPr="00E32F74">
              <w:rPr>
                <w:i/>
              </w:rPr>
              <w:t>software</w:t>
            </w:r>
            <w:r w:rsidRPr="00E32F74">
              <w:t xml:space="preserve"> específicas para sus proyectos, podrán encontrar programadores capacitados para trabajar con geometría NURBS.</w:t>
            </w:r>
          </w:p>
          <w:p w14:paraId="000001D0" w14:textId="77777777" w:rsidR="00EA3037" w:rsidRPr="00E32F74" w:rsidRDefault="00000000">
            <w:pPr>
              <w:widowControl w:val="0"/>
              <w:numPr>
                <w:ilvl w:val="0"/>
                <w:numId w:val="8"/>
              </w:numPr>
              <w:jc w:val="both"/>
            </w:pPr>
            <w:r w:rsidRPr="00E32F74">
              <w:t>NURBS puede representar con precisión objetos geométricos estándar, como líneas, círculos, elipses, esferas y anillos, así como formas geométricas libres, como carrocerías de automóviles y cuerpos humanos.</w:t>
            </w:r>
          </w:p>
        </w:tc>
        <w:tc>
          <w:tcPr>
            <w:tcW w:w="1516" w:type="dxa"/>
            <w:shd w:val="clear" w:color="auto" w:fill="auto"/>
            <w:tcMar>
              <w:top w:w="100" w:type="dxa"/>
              <w:left w:w="100" w:type="dxa"/>
              <w:bottom w:w="100" w:type="dxa"/>
              <w:right w:w="100" w:type="dxa"/>
            </w:tcMar>
          </w:tcPr>
          <w:p w14:paraId="000001D1" w14:textId="77777777" w:rsidR="00EA3037" w:rsidRPr="00E32F74" w:rsidRDefault="00000000">
            <w:pPr>
              <w:widowControl w:val="0"/>
              <w:rPr>
                <w:color w:val="666666"/>
              </w:rPr>
            </w:pPr>
            <w:r w:rsidRPr="00E32F74">
              <w:rPr>
                <w:color w:val="666666"/>
              </w:rPr>
              <w:lastRenderedPageBreak/>
              <w:t>Número 4</w:t>
            </w:r>
          </w:p>
        </w:tc>
      </w:tr>
      <w:tr w:rsidR="00EA3037" w:rsidRPr="00E32F74" w14:paraId="61925801" w14:textId="77777777">
        <w:tc>
          <w:tcPr>
            <w:tcW w:w="1740" w:type="dxa"/>
            <w:shd w:val="clear" w:color="auto" w:fill="auto"/>
            <w:tcMar>
              <w:top w:w="100" w:type="dxa"/>
              <w:left w:w="100" w:type="dxa"/>
              <w:bottom w:w="100" w:type="dxa"/>
              <w:right w:w="100" w:type="dxa"/>
            </w:tcMar>
          </w:tcPr>
          <w:p w14:paraId="000001D2" w14:textId="77777777" w:rsidR="00EA3037" w:rsidRPr="00E32F74" w:rsidRDefault="00000000">
            <w:pPr>
              <w:widowControl w:val="0"/>
              <w:rPr>
                <w:b/>
              </w:rPr>
            </w:pPr>
            <w:r w:rsidRPr="00E32F74">
              <w:rPr>
                <w:b/>
              </w:rPr>
              <w:t>Punto modal 5</w:t>
            </w:r>
          </w:p>
          <w:p w14:paraId="000001D3" w14:textId="77777777" w:rsidR="00EA3037" w:rsidRPr="00E32F74" w:rsidRDefault="00EA3037">
            <w:pPr>
              <w:widowControl w:val="0"/>
              <w:rPr>
                <w:b/>
              </w:rPr>
            </w:pPr>
          </w:p>
          <w:p w14:paraId="000001D4" w14:textId="35C86EB2" w:rsidR="00EA3037" w:rsidRPr="00E32F74" w:rsidRDefault="00000000">
            <w:pPr>
              <w:widowControl w:val="0"/>
              <w:rPr>
                <w:b/>
              </w:rPr>
            </w:pPr>
            <w:r w:rsidRPr="00E32F74">
              <w:rPr>
                <w:b/>
              </w:rPr>
              <w:t>Imagen 225223_ i</w:t>
            </w:r>
            <w:r w:rsidR="00243918" w:rsidRPr="00E32F74">
              <w:rPr>
                <w:b/>
              </w:rPr>
              <w:t>43</w:t>
            </w:r>
          </w:p>
        </w:tc>
        <w:tc>
          <w:tcPr>
            <w:tcW w:w="10155" w:type="dxa"/>
            <w:shd w:val="clear" w:color="auto" w:fill="auto"/>
            <w:tcMar>
              <w:top w:w="100" w:type="dxa"/>
              <w:left w:w="100" w:type="dxa"/>
              <w:bottom w:w="100" w:type="dxa"/>
              <w:right w:w="100" w:type="dxa"/>
            </w:tcMar>
          </w:tcPr>
          <w:p w14:paraId="000001D5" w14:textId="77777777" w:rsidR="00EA3037" w:rsidRPr="00E32F74" w:rsidRDefault="00000000">
            <w:pPr>
              <w:widowControl w:val="0"/>
              <w:rPr>
                <w:b/>
              </w:rPr>
            </w:pPr>
            <w:r w:rsidRPr="00E32F74">
              <w:rPr>
                <w:b/>
              </w:rPr>
              <w:t>Modelado con escultura digital 3D</w:t>
            </w:r>
            <w:r w:rsidRPr="00E32F74">
              <w:rPr>
                <w:noProof/>
              </w:rPr>
              <w:drawing>
                <wp:anchor distT="0" distB="0" distL="114300" distR="114300" simplePos="0" relativeHeight="251678720" behindDoc="0" locked="0" layoutInCell="1" hidden="0" allowOverlap="1" wp14:anchorId="35120CAC" wp14:editId="107CF85B">
                  <wp:simplePos x="0" y="0"/>
                  <wp:positionH relativeFrom="column">
                    <wp:posOffset>5219700</wp:posOffset>
                  </wp:positionH>
                  <wp:positionV relativeFrom="paragraph">
                    <wp:posOffset>17145</wp:posOffset>
                  </wp:positionV>
                  <wp:extent cx="1151255" cy="767715"/>
                  <wp:effectExtent l="0" t="0" r="0" b="0"/>
                  <wp:wrapSquare wrapText="bothSides" distT="0" distB="0" distL="114300" distR="114300"/>
                  <wp:docPr id="30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55"/>
                          <a:srcRect/>
                          <a:stretch>
                            <a:fillRect/>
                          </a:stretch>
                        </pic:blipFill>
                        <pic:spPr>
                          <a:xfrm>
                            <a:off x="0" y="0"/>
                            <a:ext cx="1151255" cy="767715"/>
                          </a:xfrm>
                          <a:prstGeom prst="rect">
                            <a:avLst/>
                          </a:prstGeom>
                          <a:ln/>
                        </pic:spPr>
                      </pic:pic>
                    </a:graphicData>
                  </a:graphic>
                </wp:anchor>
              </w:drawing>
            </w:r>
          </w:p>
          <w:p w14:paraId="000001D6" w14:textId="77777777" w:rsidR="00EA3037" w:rsidRPr="00E32F74" w:rsidRDefault="00EA3037">
            <w:pPr>
              <w:widowControl w:val="0"/>
            </w:pPr>
          </w:p>
          <w:p w14:paraId="000001D7" w14:textId="77777777" w:rsidR="00EA3037" w:rsidRPr="00E32F74" w:rsidRDefault="00000000">
            <w:pPr>
              <w:widowControl w:val="0"/>
              <w:jc w:val="both"/>
            </w:pPr>
            <w:r w:rsidRPr="00E32F74">
              <w:t xml:space="preserve">Este es un método similar al de Primitivas básicas, ya que por lo general parten de una figura geométrica básica. La diferencia es que se cuenta con la ayuda de un dispositivo háptico, el cual simula el uso de una herramienta de esculpido o un pincel físico. La escultura digital 3D es una alternativa moderna a la escultura tradicional, utilizando materiales como arcilla, tierra y más. La diferencia es que se están manipulando materiales u objetos digitales, en cuanto a propiedades técnicas se necesita de una computadora potente y una tableta digitalizadora, para interactuar con un </w:t>
            </w:r>
            <w:r w:rsidRPr="00E32F74">
              <w:rPr>
                <w:i/>
              </w:rPr>
              <w:t>software</w:t>
            </w:r>
            <w:r w:rsidRPr="00E32F74">
              <w:t xml:space="preserve"> profesional y especializado que permitirá esculpir.</w:t>
            </w:r>
          </w:p>
          <w:p w14:paraId="000001D8" w14:textId="77777777" w:rsidR="00EA3037" w:rsidRPr="00E32F74" w:rsidRDefault="00EA3037">
            <w:pPr>
              <w:widowControl w:val="0"/>
              <w:jc w:val="both"/>
            </w:pPr>
          </w:p>
          <w:p w14:paraId="000001D9" w14:textId="77777777" w:rsidR="00EA3037" w:rsidRPr="00E32F74" w:rsidRDefault="00000000">
            <w:pPr>
              <w:widowControl w:val="0"/>
              <w:jc w:val="both"/>
            </w:pPr>
            <w:r w:rsidRPr="00E32F74">
              <w:t xml:space="preserve">La escultura digital gira en torno al uso del </w:t>
            </w:r>
            <w:r w:rsidRPr="00E32F74">
              <w:rPr>
                <w:i/>
              </w:rPr>
              <w:t>software</w:t>
            </w:r>
            <w:r w:rsidRPr="00E32F74">
              <w:t xml:space="preserve"> que permite manipular mallas virtuales de alto contenido de polígonos, a través de herramientas digitales que mueven, empujan, suavizan, tiran, agregan arcilla digital, la eliminan, delinean bordes, etc. Lo que permite generar contenido. Es muy similar al enfoque tradicional, comenzando con la base y, a medida que el modelo se vuelve más complejo, se le agrega más y más material, en capas, para generar más detalles. La mayoría de estas </w:t>
            </w:r>
            <w:r w:rsidRPr="00E32F74">
              <w:lastRenderedPageBreak/>
              <w:t>herramientas se denominan pinceles, o pinceles en inglés, pero también se pueden encontrar innumerables opciones de personalización en los diferentes menús de cada programa. El pincel se parecerá a la herramienta de la escultura tradicional. Es importante distinguir entre la escultura digital y el modelado 3D, ya que genera mucha confusión, cuando se habla de esculpir, se hace referencia al proceso de esculpir una pieza de arcilla, como se puede ver, este proceso requiere un flujo de trabajo completamente diferente al del modelado 3D, se puede decir que es un enfoque más artístico, porque es muy similar a su contraparte tradicional. En el modelado 3D, por otro lado, se habla de un proceso más técnico en el que se manipulan directamente las caras, los vértices y los bordes de una malla poligonal, para lograr la forma que se quiere.</w:t>
            </w:r>
          </w:p>
        </w:tc>
        <w:tc>
          <w:tcPr>
            <w:tcW w:w="1516" w:type="dxa"/>
            <w:shd w:val="clear" w:color="auto" w:fill="auto"/>
            <w:tcMar>
              <w:top w:w="100" w:type="dxa"/>
              <w:left w:w="100" w:type="dxa"/>
              <w:bottom w:w="100" w:type="dxa"/>
              <w:right w:w="100" w:type="dxa"/>
            </w:tcMar>
          </w:tcPr>
          <w:p w14:paraId="000001DA" w14:textId="77777777" w:rsidR="00EA3037" w:rsidRPr="00E32F74" w:rsidRDefault="00000000">
            <w:pPr>
              <w:widowControl w:val="0"/>
              <w:rPr>
                <w:color w:val="666666"/>
              </w:rPr>
            </w:pPr>
            <w:r w:rsidRPr="00E32F74">
              <w:rPr>
                <w:color w:val="666666"/>
              </w:rPr>
              <w:lastRenderedPageBreak/>
              <w:t>Número 5</w:t>
            </w:r>
          </w:p>
        </w:tc>
      </w:tr>
      <w:tr w:rsidR="00EA3037" w:rsidRPr="00E32F74" w14:paraId="46470B02" w14:textId="77777777">
        <w:tc>
          <w:tcPr>
            <w:tcW w:w="1740" w:type="dxa"/>
            <w:shd w:val="clear" w:color="auto" w:fill="auto"/>
            <w:tcMar>
              <w:top w:w="100" w:type="dxa"/>
              <w:left w:w="100" w:type="dxa"/>
              <w:bottom w:w="100" w:type="dxa"/>
              <w:right w:w="100" w:type="dxa"/>
            </w:tcMar>
          </w:tcPr>
          <w:p w14:paraId="000001DB" w14:textId="77777777" w:rsidR="00EA3037" w:rsidRPr="00E32F74" w:rsidRDefault="00000000">
            <w:pPr>
              <w:widowControl w:val="0"/>
              <w:rPr>
                <w:b/>
              </w:rPr>
            </w:pPr>
            <w:r w:rsidRPr="00E32F74">
              <w:rPr>
                <w:b/>
              </w:rPr>
              <w:t>Punto modal 6</w:t>
            </w:r>
          </w:p>
          <w:p w14:paraId="000001DC" w14:textId="77777777" w:rsidR="00EA3037" w:rsidRPr="00E32F74" w:rsidRDefault="00EA3037">
            <w:pPr>
              <w:widowControl w:val="0"/>
              <w:rPr>
                <w:b/>
              </w:rPr>
            </w:pPr>
          </w:p>
          <w:p w14:paraId="000001DD" w14:textId="04C600C3" w:rsidR="00EA3037" w:rsidRPr="00E32F74" w:rsidRDefault="00000000">
            <w:pPr>
              <w:widowControl w:val="0"/>
              <w:rPr>
                <w:b/>
              </w:rPr>
            </w:pPr>
            <w:r w:rsidRPr="00E32F74">
              <w:rPr>
                <w:b/>
              </w:rPr>
              <w:t>Imagen 225223_ i</w:t>
            </w:r>
            <w:r w:rsidR="00243918" w:rsidRPr="00E32F74">
              <w:rPr>
                <w:b/>
              </w:rPr>
              <w:t>44</w:t>
            </w:r>
          </w:p>
        </w:tc>
        <w:tc>
          <w:tcPr>
            <w:tcW w:w="10155" w:type="dxa"/>
            <w:shd w:val="clear" w:color="auto" w:fill="auto"/>
            <w:tcMar>
              <w:top w:w="100" w:type="dxa"/>
              <w:left w:w="100" w:type="dxa"/>
              <w:bottom w:w="100" w:type="dxa"/>
              <w:right w:w="100" w:type="dxa"/>
            </w:tcMar>
          </w:tcPr>
          <w:p w14:paraId="000001DE" w14:textId="77777777" w:rsidR="00EA3037" w:rsidRPr="00E32F74" w:rsidRDefault="00000000">
            <w:pPr>
              <w:widowControl w:val="0"/>
            </w:pPr>
            <w:r w:rsidRPr="00E32F74">
              <w:rPr>
                <w:b/>
              </w:rPr>
              <w:t>Texto 3D con extrusiones</w:t>
            </w:r>
            <w:r w:rsidRPr="00E32F74">
              <w:rPr>
                <w:noProof/>
              </w:rPr>
              <w:drawing>
                <wp:anchor distT="0" distB="0" distL="114300" distR="114300" simplePos="0" relativeHeight="251679744" behindDoc="0" locked="0" layoutInCell="1" hidden="0" allowOverlap="1" wp14:anchorId="255074AE" wp14:editId="1A9904D7">
                  <wp:simplePos x="0" y="0"/>
                  <wp:positionH relativeFrom="column">
                    <wp:posOffset>5272405</wp:posOffset>
                  </wp:positionH>
                  <wp:positionV relativeFrom="paragraph">
                    <wp:posOffset>0</wp:posOffset>
                  </wp:positionV>
                  <wp:extent cx="1068070" cy="600075"/>
                  <wp:effectExtent l="0" t="0" r="0" b="0"/>
                  <wp:wrapSquare wrapText="bothSides" distT="0" distB="0" distL="114300" distR="114300"/>
                  <wp:docPr id="30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6"/>
                          <a:srcRect/>
                          <a:stretch>
                            <a:fillRect/>
                          </a:stretch>
                        </pic:blipFill>
                        <pic:spPr>
                          <a:xfrm>
                            <a:off x="0" y="0"/>
                            <a:ext cx="1068070" cy="600075"/>
                          </a:xfrm>
                          <a:prstGeom prst="rect">
                            <a:avLst/>
                          </a:prstGeom>
                          <a:ln/>
                        </pic:spPr>
                      </pic:pic>
                    </a:graphicData>
                  </a:graphic>
                </wp:anchor>
              </w:drawing>
            </w:r>
          </w:p>
          <w:p w14:paraId="000001DF" w14:textId="77777777" w:rsidR="00EA3037" w:rsidRPr="00E32F74" w:rsidRDefault="00EA3037">
            <w:pPr>
              <w:widowControl w:val="0"/>
            </w:pPr>
          </w:p>
          <w:p w14:paraId="000001E0" w14:textId="77777777" w:rsidR="00EA3037" w:rsidRPr="00E32F74" w:rsidRDefault="00000000">
            <w:pPr>
              <w:widowControl w:val="0"/>
              <w:jc w:val="both"/>
            </w:pPr>
            <w:r w:rsidRPr="00E32F74">
              <w:t>Este tipo de modelado 3D se utiliza para dar profundidad a textos, figuras en un plano bidimensional. Acerca del texto y biselar y extruir capas de forma. En gráficos por computadora, un objeto extruido es uno que parece ser tridimensional, este aspecto 3D se nota más cuando se mueven objetos o se mueve la cámara a su alrededor. Por su parte, bisel es un control sobre los bordes de los objetos extruidos.</w:t>
            </w:r>
          </w:p>
        </w:tc>
        <w:tc>
          <w:tcPr>
            <w:tcW w:w="1516" w:type="dxa"/>
            <w:shd w:val="clear" w:color="auto" w:fill="auto"/>
            <w:tcMar>
              <w:top w:w="100" w:type="dxa"/>
              <w:left w:w="100" w:type="dxa"/>
              <w:bottom w:w="100" w:type="dxa"/>
              <w:right w:w="100" w:type="dxa"/>
            </w:tcMar>
          </w:tcPr>
          <w:p w14:paraId="000001E1" w14:textId="77777777" w:rsidR="00EA3037" w:rsidRPr="00E32F74" w:rsidRDefault="00000000">
            <w:pPr>
              <w:widowControl w:val="0"/>
              <w:rPr>
                <w:color w:val="666666"/>
              </w:rPr>
            </w:pPr>
            <w:r w:rsidRPr="00E32F74">
              <w:rPr>
                <w:color w:val="666666"/>
              </w:rPr>
              <w:t>Número 6</w:t>
            </w:r>
          </w:p>
        </w:tc>
      </w:tr>
      <w:tr w:rsidR="00EA3037" w:rsidRPr="00E32F74" w14:paraId="2E7E341A" w14:textId="77777777">
        <w:tc>
          <w:tcPr>
            <w:tcW w:w="1740" w:type="dxa"/>
            <w:shd w:val="clear" w:color="auto" w:fill="auto"/>
            <w:tcMar>
              <w:top w:w="100" w:type="dxa"/>
              <w:left w:w="100" w:type="dxa"/>
              <w:bottom w:w="100" w:type="dxa"/>
              <w:right w:w="100" w:type="dxa"/>
            </w:tcMar>
          </w:tcPr>
          <w:p w14:paraId="000001E2" w14:textId="77777777" w:rsidR="00EA3037" w:rsidRPr="00E32F74" w:rsidRDefault="00000000">
            <w:pPr>
              <w:widowControl w:val="0"/>
              <w:rPr>
                <w:b/>
              </w:rPr>
            </w:pPr>
            <w:r w:rsidRPr="00E32F74">
              <w:rPr>
                <w:b/>
              </w:rPr>
              <w:t>Punto modal 7</w:t>
            </w:r>
          </w:p>
          <w:p w14:paraId="000001E3" w14:textId="77777777" w:rsidR="00EA3037" w:rsidRPr="00E32F74" w:rsidRDefault="00EA3037">
            <w:pPr>
              <w:widowControl w:val="0"/>
              <w:rPr>
                <w:b/>
              </w:rPr>
            </w:pPr>
          </w:p>
          <w:p w14:paraId="000001E4" w14:textId="38E96C78" w:rsidR="00EA3037" w:rsidRPr="00E32F74" w:rsidRDefault="00000000">
            <w:pPr>
              <w:widowControl w:val="0"/>
              <w:rPr>
                <w:b/>
              </w:rPr>
            </w:pPr>
            <w:r w:rsidRPr="00E32F74">
              <w:rPr>
                <w:b/>
              </w:rPr>
              <w:t>Imagen 225223_ i</w:t>
            </w:r>
            <w:r w:rsidR="00243918" w:rsidRPr="00E32F74">
              <w:rPr>
                <w:b/>
              </w:rPr>
              <w:t>45</w:t>
            </w:r>
          </w:p>
        </w:tc>
        <w:tc>
          <w:tcPr>
            <w:tcW w:w="10155" w:type="dxa"/>
            <w:shd w:val="clear" w:color="auto" w:fill="auto"/>
            <w:tcMar>
              <w:top w:w="100" w:type="dxa"/>
              <w:left w:w="100" w:type="dxa"/>
              <w:bottom w:w="100" w:type="dxa"/>
              <w:right w:w="100" w:type="dxa"/>
            </w:tcMar>
          </w:tcPr>
          <w:p w14:paraId="000001E5" w14:textId="77777777" w:rsidR="00EA3037" w:rsidRPr="00E32F74" w:rsidRDefault="00000000">
            <w:pPr>
              <w:widowControl w:val="0"/>
            </w:pPr>
            <w:r w:rsidRPr="00E32F74">
              <w:rPr>
                <w:b/>
              </w:rPr>
              <w:t>Modelado 3D con revoluciones</w:t>
            </w:r>
            <w:r w:rsidRPr="00E32F74">
              <w:rPr>
                <w:noProof/>
              </w:rPr>
              <w:drawing>
                <wp:anchor distT="0" distB="0" distL="114300" distR="114300" simplePos="0" relativeHeight="251680768" behindDoc="0" locked="0" layoutInCell="1" hidden="0" allowOverlap="1" wp14:anchorId="7B5B6679" wp14:editId="7C771CE6">
                  <wp:simplePos x="0" y="0"/>
                  <wp:positionH relativeFrom="column">
                    <wp:posOffset>5312681</wp:posOffset>
                  </wp:positionH>
                  <wp:positionV relativeFrom="paragraph">
                    <wp:posOffset>5583</wp:posOffset>
                  </wp:positionV>
                  <wp:extent cx="1066493" cy="816328"/>
                  <wp:effectExtent l="0" t="0" r="0" b="0"/>
                  <wp:wrapSquare wrapText="bothSides" distT="0" distB="0" distL="114300" distR="114300"/>
                  <wp:docPr id="2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1066493" cy="816328"/>
                          </a:xfrm>
                          <a:prstGeom prst="rect">
                            <a:avLst/>
                          </a:prstGeom>
                          <a:ln/>
                        </pic:spPr>
                      </pic:pic>
                    </a:graphicData>
                  </a:graphic>
                </wp:anchor>
              </w:drawing>
            </w:r>
          </w:p>
          <w:p w14:paraId="000001E6" w14:textId="77777777" w:rsidR="00EA3037" w:rsidRPr="00E32F74" w:rsidRDefault="00EA3037">
            <w:pPr>
              <w:widowControl w:val="0"/>
            </w:pPr>
          </w:p>
          <w:p w14:paraId="000001E7" w14:textId="77777777" w:rsidR="00EA3037" w:rsidRPr="00E32F74" w:rsidRDefault="00000000">
            <w:pPr>
              <w:widowControl w:val="0"/>
              <w:jc w:val="both"/>
            </w:pPr>
            <w:r w:rsidRPr="00E32F74">
              <w:t>Este tipo de modelado se usa en general para el modelamiento de objetos 3D con un eje fijo, donde solamente se requiere trazar un contorno y en torno a este, generar el volumen recubriendo su forma con polígonos, desde un grado hasta 360 grados.  Permite proyectar y/o rotar una forma cerrada o abierta de forma circular con respecto a un "eje" que se convertirá en el pivote de la rotación y puede ser predefinido dibujándolo, un eje de dos puntos o cartesiano también puede pertenecer al espacio de trabajo. El orden se basa principalmente en los siguientes elementos:</w:t>
            </w:r>
          </w:p>
          <w:p w14:paraId="000001E8" w14:textId="77777777" w:rsidR="00EA3037" w:rsidRPr="00E32F74" w:rsidRDefault="00EA3037">
            <w:pPr>
              <w:widowControl w:val="0"/>
              <w:jc w:val="both"/>
            </w:pPr>
          </w:p>
          <w:p w14:paraId="000001E9" w14:textId="77777777" w:rsidR="00EA3037" w:rsidRPr="00E32F74" w:rsidRDefault="00000000">
            <w:pPr>
              <w:widowControl w:val="0"/>
              <w:numPr>
                <w:ilvl w:val="0"/>
                <w:numId w:val="9"/>
              </w:numPr>
              <w:jc w:val="both"/>
            </w:pPr>
            <w:r w:rsidRPr="00E32F74">
              <w:t>Un "eje", ya sea virtual o dibujado, utilizado para girar alrededor de él durante el modelado final.</w:t>
            </w:r>
          </w:p>
          <w:p w14:paraId="000001EA" w14:textId="77777777" w:rsidR="00EA3037" w:rsidRPr="00E32F74" w:rsidRDefault="00000000">
            <w:pPr>
              <w:widowControl w:val="0"/>
              <w:numPr>
                <w:ilvl w:val="0"/>
                <w:numId w:val="9"/>
              </w:numPr>
              <w:jc w:val="both"/>
            </w:pPr>
            <w:r w:rsidRPr="00E32F74">
              <w:t>"Contorno", esta es la forma 2D que se proyecta, la cual se puede activar o desactivar.</w:t>
            </w:r>
          </w:p>
          <w:p w14:paraId="000001EB" w14:textId="77777777" w:rsidR="00EA3037" w:rsidRPr="00E32F74" w:rsidRDefault="00EA3037">
            <w:pPr>
              <w:widowControl w:val="0"/>
            </w:pPr>
          </w:p>
        </w:tc>
        <w:tc>
          <w:tcPr>
            <w:tcW w:w="1516" w:type="dxa"/>
            <w:shd w:val="clear" w:color="auto" w:fill="auto"/>
            <w:tcMar>
              <w:top w:w="100" w:type="dxa"/>
              <w:left w:w="100" w:type="dxa"/>
              <w:bottom w:w="100" w:type="dxa"/>
              <w:right w:w="100" w:type="dxa"/>
            </w:tcMar>
          </w:tcPr>
          <w:p w14:paraId="000001EC" w14:textId="77777777" w:rsidR="00EA3037" w:rsidRPr="00E32F74" w:rsidRDefault="00000000">
            <w:pPr>
              <w:widowControl w:val="0"/>
              <w:rPr>
                <w:color w:val="666666"/>
              </w:rPr>
            </w:pPr>
            <w:r w:rsidRPr="00E32F74">
              <w:rPr>
                <w:color w:val="666666"/>
              </w:rPr>
              <w:t>Número 7</w:t>
            </w:r>
          </w:p>
        </w:tc>
      </w:tr>
    </w:tbl>
    <w:p w14:paraId="000001ED" w14:textId="77777777" w:rsidR="00EA3037" w:rsidRPr="00E32F74" w:rsidRDefault="00EA3037"/>
    <w:p w14:paraId="000001EE" w14:textId="4D7256A4" w:rsidR="00EA3037" w:rsidRPr="00E32F74" w:rsidRDefault="00EA3037"/>
    <w:tbl>
      <w:tblPr>
        <w:tblStyle w:val="Tablaconcuadrcula"/>
        <w:tblW w:w="0" w:type="auto"/>
        <w:tblLook w:val="04A0" w:firstRow="1" w:lastRow="0" w:firstColumn="1" w:lastColumn="0" w:noHBand="0" w:noVBand="1"/>
      </w:tblPr>
      <w:tblGrid>
        <w:gridCol w:w="13422"/>
      </w:tblGrid>
      <w:tr w:rsidR="005A1EB3" w:rsidRPr="00E32F74" w14:paraId="47EDB6A7" w14:textId="77777777" w:rsidTr="00157BEA">
        <w:trPr>
          <w:trHeight w:val="444"/>
        </w:trPr>
        <w:tc>
          <w:tcPr>
            <w:tcW w:w="13422" w:type="dxa"/>
            <w:shd w:val="clear" w:color="auto" w:fill="8DB3E2" w:themeFill="text2" w:themeFillTint="66"/>
          </w:tcPr>
          <w:p w14:paraId="68CAD22B" w14:textId="77777777" w:rsidR="005A1EB3" w:rsidRPr="00E32F74" w:rsidRDefault="005A1EB3" w:rsidP="00157BEA">
            <w:pPr>
              <w:pStyle w:val="Ttulo1"/>
              <w:jc w:val="center"/>
              <w:outlineLvl w:val="0"/>
              <w:rPr>
                <w:sz w:val="22"/>
                <w:szCs w:val="22"/>
              </w:rPr>
            </w:pPr>
            <w:r w:rsidRPr="00E32F74">
              <w:rPr>
                <w:sz w:val="22"/>
                <w:szCs w:val="22"/>
              </w:rPr>
              <w:t>Cuadro de texto</w:t>
            </w:r>
          </w:p>
        </w:tc>
      </w:tr>
      <w:tr w:rsidR="005A1EB3" w:rsidRPr="00E32F74" w14:paraId="5B9A4216" w14:textId="77777777" w:rsidTr="00157BEA">
        <w:tc>
          <w:tcPr>
            <w:tcW w:w="13422" w:type="dxa"/>
          </w:tcPr>
          <w:p w14:paraId="05850840" w14:textId="67F7C3FE" w:rsidR="005A1EB3" w:rsidRPr="00E32F74" w:rsidRDefault="005A1EB3" w:rsidP="00157BEA">
            <w:pPr>
              <w:rPr>
                <w:iCs/>
                <w:color w:val="BFBFBF" w:themeColor="background1" w:themeShade="BF"/>
              </w:rPr>
            </w:pPr>
            <w:r w:rsidRPr="00E32F74">
              <w:rPr>
                <w:iCs/>
              </w:rPr>
              <w:t>Recuerde explorar los demás recursos que se encuentran disponibles en este componente formativo, para hacerlo</w:t>
            </w:r>
            <w:r w:rsidR="00C42149" w:rsidRPr="00E32F74">
              <w:rPr>
                <w:iCs/>
              </w:rPr>
              <w:t>,</w:t>
            </w:r>
            <w:r w:rsidRPr="00E32F74">
              <w:rPr>
                <w:iCs/>
              </w:rPr>
              <w:t xml:space="preserve"> diríjase al menú principal donde encontrará la síntesis, una actividad didáctica</w:t>
            </w:r>
            <w:r w:rsidR="00C42149" w:rsidRPr="00E32F74">
              <w:rPr>
                <w:iCs/>
              </w:rPr>
              <w:t xml:space="preserve"> y</w:t>
            </w:r>
            <w:r w:rsidRPr="00E32F74">
              <w:rPr>
                <w:iCs/>
              </w:rPr>
              <w:t xml:space="preserve"> material complementario, entre otros.</w:t>
            </w:r>
          </w:p>
        </w:tc>
      </w:tr>
    </w:tbl>
    <w:p w14:paraId="3672AFB0" w14:textId="77777777" w:rsidR="005A1EB3" w:rsidRPr="00E32F74" w:rsidRDefault="005A1EB3"/>
    <w:p w14:paraId="000001EF" w14:textId="77777777" w:rsidR="00EA3037" w:rsidRPr="00E32F74" w:rsidRDefault="00EA3037"/>
    <w:p w14:paraId="000001F0" w14:textId="77777777" w:rsidR="00EA3037" w:rsidRPr="00E32F74" w:rsidRDefault="00000000">
      <w:pPr>
        <w:rPr>
          <w:b/>
        </w:rPr>
      </w:pPr>
      <w:r w:rsidRPr="00E32F74">
        <w:rPr>
          <w:b/>
        </w:rPr>
        <w:t>Síntesis</w:t>
      </w:r>
    </w:p>
    <w:p w14:paraId="000001F1" w14:textId="77777777" w:rsidR="00EA3037" w:rsidRPr="00E32F74" w:rsidRDefault="00EA3037"/>
    <w:tbl>
      <w:tblPr>
        <w:tblStyle w:val="affffff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1300"/>
      </w:tblGrid>
      <w:tr w:rsidR="00EA3037" w:rsidRPr="00E32F74" w14:paraId="3AA1A442" w14:textId="77777777">
        <w:tc>
          <w:tcPr>
            <w:tcW w:w="2122" w:type="dxa"/>
            <w:shd w:val="clear" w:color="auto" w:fill="C6D9F1"/>
          </w:tcPr>
          <w:p w14:paraId="000001F2" w14:textId="77777777" w:rsidR="00EA3037" w:rsidRPr="00E32F74" w:rsidRDefault="00000000">
            <w:pPr>
              <w:jc w:val="center"/>
              <w:rPr>
                <w:b/>
              </w:rPr>
            </w:pPr>
            <w:r w:rsidRPr="00E32F74">
              <w:rPr>
                <w:b/>
              </w:rPr>
              <w:t>Tipo de recurso</w:t>
            </w:r>
          </w:p>
        </w:tc>
        <w:tc>
          <w:tcPr>
            <w:tcW w:w="11300" w:type="dxa"/>
            <w:shd w:val="clear" w:color="auto" w:fill="C6D9F1"/>
          </w:tcPr>
          <w:p w14:paraId="000001F3" w14:textId="77777777" w:rsidR="00EA3037" w:rsidRPr="00E32F74" w:rsidRDefault="00000000">
            <w:pPr>
              <w:jc w:val="center"/>
            </w:pPr>
            <w:r w:rsidRPr="00E32F74">
              <w:t>Síntesis</w:t>
            </w:r>
          </w:p>
        </w:tc>
      </w:tr>
      <w:tr w:rsidR="00EA3037" w:rsidRPr="00E32F74" w14:paraId="66275782" w14:textId="77777777">
        <w:trPr>
          <w:trHeight w:val="1318"/>
        </w:trPr>
        <w:tc>
          <w:tcPr>
            <w:tcW w:w="13422" w:type="dxa"/>
            <w:gridSpan w:val="2"/>
          </w:tcPr>
          <w:p w14:paraId="000001F4" w14:textId="77777777" w:rsidR="00EA3037" w:rsidRPr="00E32F74" w:rsidRDefault="00EA3037">
            <w:pPr>
              <w:rPr>
                <w:color w:val="BFBFBF"/>
              </w:rPr>
            </w:pPr>
          </w:p>
          <w:p w14:paraId="000001F5" w14:textId="77777777" w:rsidR="00EA3037" w:rsidRPr="00E32F74" w:rsidRDefault="00000000">
            <w:pPr>
              <w:rPr>
                <w:color w:val="BFBFBF"/>
              </w:rPr>
            </w:pPr>
            <w:r w:rsidRPr="00E32F74">
              <w:t>Modelado digital de productos industriales</w:t>
            </w:r>
          </w:p>
          <w:p w14:paraId="000001F6" w14:textId="77777777" w:rsidR="00EA3037" w:rsidRPr="00E32F74" w:rsidRDefault="00000000">
            <w:pPr>
              <w:rPr>
                <w:color w:val="BFBFBF"/>
              </w:rPr>
            </w:pPr>
            <w:r w:rsidRPr="00E32F74">
              <w:br/>
              <w:t xml:space="preserve">Síntesis: </w:t>
            </w:r>
            <w:r w:rsidRPr="00E32F74">
              <w:rPr>
                <w:color w:val="000000"/>
              </w:rPr>
              <w:t>Teoría general de sistemas láser escáner 3D</w:t>
            </w:r>
          </w:p>
        </w:tc>
      </w:tr>
      <w:tr w:rsidR="00EA3037" w:rsidRPr="00E32F74" w14:paraId="0E5506C6" w14:textId="77777777">
        <w:tc>
          <w:tcPr>
            <w:tcW w:w="2122" w:type="dxa"/>
            <w:shd w:val="clear" w:color="auto" w:fill="C6D9F1"/>
          </w:tcPr>
          <w:p w14:paraId="000001F8" w14:textId="77777777" w:rsidR="00EA3037" w:rsidRPr="00E32F74" w:rsidRDefault="00000000">
            <w:pPr>
              <w:rPr>
                <w:b/>
              </w:rPr>
            </w:pPr>
            <w:r w:rsidRPr="00E32F74">
              <w:rPr>
                <w:b/>
              </w:rPr>
              <w:t>Introducción</w:t>
            </w:r>
          </w:p>
          <w:p w14:paraId="000001F9" w14:textId="77777777" w:rsidR="00EA3037" w:rsidRPr="00E32F74" w:rsidRDefault="00EA3037">
            <w:pPr>
              <w:rPr>
                <w:color w:val="BFBFBF"/>
              </w:rPr>
            </w:pPr>
          </w:p>
        </w:tc>
        <w:tc>
          <w:tcPr>
            <w:tcW w:w="11300" w:type="dxa"/>
          </w:tcPr>
          <w:p w14:paraId="000001FA" w14:textId="77777777" w:rsidR="00EA3037" w:rsidRPr="00E32F74" w:rsidRDefault="00000000">
            <w:r w:rsidRPr="00E32F74">
              <w:t>Se recomienda revisar la síntesis de los temas estudiados en este componente, en el mapa que se presenta a continuación:</w:t>
            </w:r>
          </w:p>
        </w:tc>
      </w:tr>
      <w:tr w:rsidR="00EA3037" w:rsidRPr="00E32F74" w14:paraId="0790B8C9" w14:textId="77777777">
        <w:tc>
          <w:tcPr>
            <w:tcW w:w="13422" w:type="dxa"/>
            <w:gridSpan w:val="2"/>
          </w:tcPr>
          <w:p w14:paraId="000001FB" w14:textId="77777777" w:rsidR="00EA3037" w:rsidRPr="00E32F74" w:rsidRDefault="00EA3037">
            <w:pPr>
              <w:rPr>
                <w:color w:val="BFBFBF"/>
              </w:rPr>
            </w:pPr>
          </w:p>
          <w:p w14:paraId="000001FC" w14:textId="77777777" w:rsidR="00EA3037" w:rsidRPr="00E32F74" w:rsidRDefault="00000000">
            <w:r w:rsidRPr="00E32F74">
              <w:rPr>
                <w:b/>
              </w:rPr>
              <w:t>Figura 1</w:t>
            </w:r>
            <w:sdt>
              <w:sdtPr>
                <w:tag w:val="goog_rdk_42"/>
                <w:id w:val="-572357233"/>
              </w:sdtPr>
              <w:sdtContent>
                <w:del w:id="37" w:author="USER" w:date="2022-09-21T18:57:00Z">
                  <w:r w:rsidRPr="00E32F74">
                    <w:rPr>
                      <w:b/>
                    </w:rPr>
                    <w:delText>.</w:delText>
                  </w:r>
                  <w:r w:rsidRPr="00E32F74">
                    <w:delText xml:space="preserve"> </w:delText>
                  </w:r>
                </w:del>
              </w:sdtContent>
            </w:sdt>
          </w:p>
          <w:p w14:paraId="000001FD" w14:textId="77777777" w:rsidR="00EA3037" w:rsidRPr="00E32F74" w:rsidRDefault="00000000">
            <w:pPr>
              <w:rPr>
                <w:i/>
                <w:color w:val="BFBFBF"/>
              </w:rPr>
            </w:pPr>
            <w:r w:rsidRPr="00E32F74">
              <w:rPr>
                <w:i/>
              </w:rPr>
              <w:t>Teoría general de sistemas láser escáner 3D</w:t>
            </w:r>
          </w:p>
          <w:p w14:paraId="000001FE" w14:textId="77777777" w:rsidR="00EA3037" w:rsidRPr="00E32F74" w:rsidRDefault="00000000">
            <w:pPr>
              <w:jc w:val="center"/>
            </w:pPr>
            <w:sdt>
              <w:sdtPr>
                <w:tag w:val="goog_rdk_43"/>
                <w:id w:val="359855747"/>
              </w:sdtPr>
              <w:sdtContent>
                <w:commentRangeStart w:id="38"/>
              </w:sdtContent>
            </w:sdt>
            <w:r w:rsidRPr="00E32F74">
              <w:rPr>
                <w:noProof/>
                <w:color w:val="FF0000"/>
              </w:rPr>
              <w:drawing>
                <wp:inline distT="114300" distB="114300" distL="114300" distR="114300" wp14:anchorId="009CA7F5" wp14:editId="14E413FC">
                  <wp:extent cx="8382000" cy="4711700"/>
                  <wp:effectExtent l="0" t="0" r="0" b="0"/>
                  <wp:docPr id="28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8382000" cy="4711700"/>
                          </a:xfrm>
                          <a:prstGeom prst="rect">
                            <a:avLst/>
                          </a:prstGeom>
                          <a:ln/>
                        </pic:spPr>
                      </pic:pic>
                    </a:graphicData>
                  </a:graphic>
                </wp:inline>
              </w:drawing>
            </w:r>
            <w:commentRangeEnd w:id="38"/>
            <w:r w:rsidRPr="00E32F74">
              <w:commentReference w:id="38"/>
            </w:r>
          </w:p>
          <w:p w14:paraId="000001FF" w14:textId="77777777" w:rsidR="00EA3037" w:rsidRPr="00E32F74" w:rsidRDefault="00EA3037">
            <w:pPr>
              <w:jc w:val="center"/>
            </w:pPr>
          </w:p>
        </w:tc>
      </w:tr>
    </w:tbl>
    <w:p w14:paraId="00000201" w14:textId="77777777" w:rsidR="00EA3037" w:rsidRPr="00E32F74" w:rsidRDefault="00000000">
      <w:pPr>
        <w:spacing w:after="120" w:line="240" w:lineRule="auto"/>
        <w:rPr>
          <w:b/>
        </w:rPr>
      </w:pPr>
      <w:r w:rsidRPr="00E32F74">
        <w:rPr>
          <w:b/>
        </w:rPr>
        <w:lastRenderedPageBreak/>
        <w:t>Actividad didáctica</w:t>
      </w:r>
    </w:p>
    <w:p w14:paraId="00000202" w14:textId="77777777" w:rsidR="00EA3037" w:rsidRPr="00E32F74" w:rsidRDefault="00EA3037">
      <w:pPr>
        <w:spacing w:after="120" w:line="240" w:lineRule="auto"/>
        <w:rPr>
          <w:color w:val="808080"/>
        </w:rPr>
      </w:pPr>
    </w:p>
    <w:tbl>
      <w:tblPr>
        <w:tblStyle w:val="affff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6"/>
        <w:gridCol w:w="5931"/>
        <w:gridCol w:w="5625"/>
      </w:tblGrid>
      <w:tr w:rsidR="00EA3037" w:rsidRPr="00E32F74" w14:paraId="560DA95F" w14:textId="77777777">
        <w:trPr>
          <w:trHeight w:val="460"/>
        </w:trPr>
        <w:tc>
          <w:tcPr>
            <w:tcW w:w="1856" w:type="dxa"/>
            <w:shd w:val="clear" w:color="auto" w:fill="C9DAF8"/>
            <w:tcMar>
              <w:top w:w="100" w:type="dxa"/>
              <w:left w:w="100" w:type="dxa"/>
              <w:bottom w:w="100" w:type="dxa"/>
              <w:right w:w="100" w:type="dxa"/>
            </w:tcMar>
          </w:tcPr>
          <w:p w14:paraId="00000203" w14:textId="77777777" w:rsidR="00EA3037" w:rsidRPr="00E32F74" w:rsidRDefault="00000000">
            <w:pPr>
              <w:widowControl w:val="0"/>
              <w:jc w:val="center"/>
              <w:rPr>
                <w:b/>
              </w:rPr>
            </w:pPr>
            <w:r w:rsidRPr="00E32F74">
              <w:rPr>
                <w:b/>
              </w:rPr>
              <w:t>Tipo de recurso</w:t>
            </w:r>
          </w:p>
        </w:tc>
        <w:tc>
          <w:tcPr>
            <w:tcW w:w="11556" w:type="dxa"/>
            <w:gridSpan w:val="2"/>
            <w:shd w:val="clear" w:color="auto" w:fill="C9DAF8"/>
            <w:tcMar>
              <w:top w:w="100" w:type="dxa"/>
              <w:left w:w="100" w:type="dxa"/>
              <w:bottom w:w="100" w:type="dxa"/>
              <w:right w:w="100" w:type="dxa"/>
            </w:tcMar>
          </w:tcPr>
          <w:p w14:paraId="00000204" w14:textId="77777777" w:rsidR="00EA3037" w:rsidRPr="00E32F74" w:rsidRDefault="00000000">
            <w:pPr>
              <w:keepNext/>
              <w:keepLines/>
              <w:widowControl w:val="0"/>
              <w:pBdr>
                <w:top w:val="nil"/>
                <w:left w:val="nil"/>
                <w:bottom w:val="nil"/>
                <w:right w:val="nil"/>
                <w:between w:val="nil"/>
              </w:pBdr>
              <w:spacing w:after="60"/>
              <w:jc w:val="center"/>
              <w:rPr>
                <w:color w:val="000000"/>
              </w:rPr>
            </w:pPr>
            <w:r w:rsidRPr="00E32F74">
              <w:rPr>
                <w:color w:val="000000"/>
              </w:rPr>
              <w:t>Actividad didáctica. Verdadero y falso</w:t>
            </w:r>
          </w:p>
        </w:tc>
      </w:tr>
      <w:tr w:rsidR="00EA3037" w:rsidRPr="00E32F74" w14:paraId="7508FAD8" w14:textId="77777777">
        <w:trPr>
          <w:trHeight w:val="420"/>
        </w:trPr>
        <w:tc>
          <w:tcPr>
            <w:tcW w:w="7787" w:type="dxa"/>
            <w:gridSpan w:val="2"/>
            <w:shd w:val="clear" w:color="auto" w:fill="auto"/>
            <w:tcMar>
              <w:top w:w="100" w:type="dxa"/>
              <w:left w:w="100" w:type="dxa"/>
              <w:bottom w:w="100" w:type="dxa"/>
              <w:right w:w="100" w:type="dxa"/>
            </w:tcMar>
          </w:tcPr>
          <w:p w14:paraId="00000206" w14:textId="77777777" w:rsidR="00EA3037" w:rsidRPr="00E32F74" w:rsidRDefault="00EA3037">
            <w:pPr>
              <w:spacing w:after="120"/>
            </w:pPr>
          </w:p>
          <w:p w14:paraId="00000207" w14:textId="77777777" w:rsidR="00EA3037" w:rsidRPr="00E32F74" w:rsidRDefault="00000000">
            <w:pPr>
              <w:spacing w:after="120"/>
            </w:pPr>
            <w:r w:rsidRPr="00E32F74">
              <w:t xml:space="preserve">Con la siguiente actividad se podrán validar algunos de los conocimientos aprendidos en este componente. </w:t>
            </w:r>
          </w:p>
          <w:p w14:paraId="00000208" w14:textId="77777777" w:rsidR="00EA3037" w:rsidRPr="00E32F74" w:rsidRDefault="00000000">
            <w:pPr>
              <w:spacing w:after="120"/>
            </w:pPr>
            <w:r w:rsidRPr="00E32F74">
              <w:t>Según las siguientes afirmaciones, cuáles se consideran, que no corresponden a las características del escaneo 3D. Marque Falso o verdadero según corresponda:</w:t>
            </w:r>
          </w:p>
          <w:p w14:paraId="00000209" w14:textId="77777777" w:rsidR="00EA3037" w:rsidRPr="00E32F74" w:rsidRDefault="00EA3037">
            <w:pPr>
              <w:widowControl w:val="0"/>
              <w:rPr>
                <w:color w:val="999999"/>
              </w:rPr>
            </w:pPr>
          </w:p>
        </w:tc>
        <w:tc>
          <w:tcPr>
            <w:tcW w:w="5625" w:type="dxa"/>
            <w:shd w:val="clear" w:color="auto" w:fill="auto"/>
            <w:tcMar>
              <w:top w:w="100" w:type="dxa"/>
              <w:left w:w="100" w:type="dxa"/>
              <w:bottom w:w="100" w:type="dxa"/>
              <w:right w:w="100" w:type="dxa"/>
            </w:tcMar>
          </w:tcPr>
          <w:p w14:paraId="0000020B" w14:textId="77777777" w:rsidR="00EA3037" w:rsidRPr="00E32F74" w:rsidRDefault="00000000">
            <w:pPr>
              <w:widowControl w:val="0"/>
              <w:rPr>
                <w:color w:val="999999"/>
              </w:rPr>
            </w:pPr>
            <w:r w:rsidRPr="00E32F74">
              <w:rPr>
                <w:color w:val="999999"/>
              </w:rPr>
              <w:t>Especificar la imagen que acompañará el texto</w:t>
            </w:r>
          </w:p>
          <w:p w14:paraId="0000020C" w14:textId="77777777" w:rsidR="00EA3037" w:rsidRPr="00E32F74" w:rsidRDefault="00EA3037">
            <w:pPr>
              <w:widowControl w:val="0"/>
              <w:rPr>
                <w:color w:val="999999"/>
              </w:rPr>
            </w:pPr>
          </w:p>
          <w:p w14:paraId="0000020D" w14:textId="77777777" w:rsidR="00EA3037" w:rsidRPr="00E32F74" w:rsidRDefault="00000000">
            <w:pPr>
              <w:widowControl w:val="0"/>
            </w:pPr>
            <w:sdt>
              <w:sdtPr>
                <w:tag w:val="goog_rdk_44"/>
                <w:id w:val="-900829665"/>
              </w:sdtPr>
              <w:sdtContent>
                <w:commentRangeStart w:id="39"/>
              </w:sdtContent>
            </w:sdt>
            <w:r w:rsidRPr="00E32F74">
              <w:rPr>
                <w:noProof/>
              </w:rPr>
              <w:drawing>
                <wp:inline distT="0" distB="0" distL="0" distR="0" wp14:anchorId="0CDF63F2" wp14:editId="7109FF22">
                  <wp:extent cx="1234489" cy="1234489"/>
                  <wp:effectExtent l="0" t="0" r="0" b="0"/>
                  <wp:docPr id="296" name="image6.jpg" descr="Carácter empresarial confuso que toma una decisión importante"/>
                  <wp:cNvGraphicFramePr/>
                  <a:graphic xmlns:a="http://schemas.openxmlformats.org/drawingml/2006/main">
                    <a:graphicData uri="http://schemas.openxmlformats.org/drawingml/2006/picture">
                      <pic:pic xmlns:pic="http://schemas.openxmlformats.org/drawingml/2006/picture">
                        <pic:nvPicPr>
                          <pic:cNvPr id="0" name="image6.jpg" descr="Carácter empresarial confuso que toma una decisión importante"/>
                          <pic:cNvPicPr preferRelativeResize="0"/>
                        </pic:nvPicPr>
                        <pic:blipFill>
                          <a:blip r:embed="rId59"/>
                          <a:srcRect/>
                          <a:stretch>
                            <a:fillRect/>
                          </a:stretch>
                        </pic:blipFill>
                        <pic:spPr>
                          <a:xfrm>
                            <a:off x="0" y="0"/>
                            <a:ext cx="1234489" cy="1234489"/>
                          </a:xfrm>
                          <a:prstGeom prst="rect">
                            <a:avLst/>
                          </a:prstGeom>
                          <a:ln/>
                        </pic:spPr>
                      </pic:pic>
                    </a:graphicData>
                  </a:graphic>
                </wp:inline>
              </w:drawing>
            </w:r>
            <w:commentRangeEnd w:id="39"/>
            <w:r w:rsidRPr="00E32F74">
              <w:commentReference w:id="39"/>
            </w:r>
          </w:p>
          <w:p w14:paraId="0000020E" w14:textId="3A8A7E0E" w:rsidR="00EA3037" w:rsidRPr="00E32F74" w:rsidRDefault="00000000">
            <w:pPr>
              <w:widowControl w:val="0"/>
            </w:pPr>
            <w:r w:rsidRPr="00E32F74">
              <w:rPr>
                <w:b/>
              </w:rPr>
              <w:t xml:space="preserve">Imagen: </w:t>
            </w:r>
            <w:r w:rsidRPr="00E32F74">
              <w:rPr>
                <w:color w:val="666666"/>
              </w:rPr>
              <w:t>225223_ i</w:t>
            </w:r>
            <w:r w:rsidR="00243918" w:rsidRPr="00E32F74">
              <w:rPr>
                <w:color w:val="666666"/>
              </w:rPr>
              <w:t>46</w:t>
            </w:r>
          </w:p>
        </w:tc>
      </w:tr>
      <w:tr w:rsidR="00EA3037" w:rsidRPr="00E32F74" w14:paraId="3C7CF917" w14:textId="77777777">
        <w:trPr>
          <w:trHeight w:val="420"/>
        </w:trPr>
        <w:tc>
          <w:tcPr>
            <w:tcW w:w="7787" w:type="dxa"/>
            <w:gridSpan w:val="2"/>
            <w:shd w:val="clear" w:color="auto" w:fill="auto"/>
            <w:tcMar>
              <w:top w:w="100" w:type="dxa"/>
              <w:left w:w="100" w:type="dxa"/>
              <w:bottom w:w="100" w:type="dxa"/>
              <w:right w:w="100" w:type="dxa"/>
            </w:tcMar>
          </w:tcPr>
          <w:p w14:paraId="0000020F" w14:textId="77777777" w:rsidR="00EA3037" w:rsidRPr="00E32F74" w:rsidRDefault="00000000">
            <w:pPr>
              <w:widowControl w:val="0"/>
              <w:rPr>
                <w:b/>
                <w:color w:val="999999"/>
              </w:rPr>
            </w:pPr>
            <w:r w:rsidRPr="00E32F74">
              <w:t>Los escáneres de luz blanca, también llamados luz estructurada, se caracterizan por ofrecer alta resolución y rapidez sin importar las condiciones de iluminación y tamaño del objeto.</w:t>
            </w:r>
          </w:p>
        </w:tc>
        <w:tc>
          <w:tcPr>
            <w:tcW w:w="5625" w:type="dxa"/>
            <w:shd w:val="clear" w:color="auto" w:fill="auto"/>
            <w:tcMar>
              <w:top w:w="100" w:type="dxa"/>
              <w:left w:w="100" w:type="dxa"/>
              <w:bottom w:w="100" w:type="dxa"/>
              <w:right w:w="100" w:type="dxa"/>
            </w:tcMar>
          </w:tcPr>
          <w:p w14:paraId="00000211" w14:textId="77777777" w:rsidR="00EA3037" w:rsidRPr="00E32F74" w:rsidRDefault="00EA3037">
            <w:pPr>
              <w:widowControl w:val="0"/>
              <w:rPr>
                <w:color w:val="999999"/>
              </w:rPr>
            </w:pPr>
          </w:p>
          <w:p w14:paraId="00000212" w14:textId="77777777" w:rsidR="00EA3037" w:rsidRPr="00E32F74" w:rsidRDefault="00000000">
            <w:pPr>
              <w:widowControl w:val="0"/>
            </w:pPr>
            <w:sdt>
              <w:sdtPr>
                <w:tag w:val="goog_rdk_45"/>
                <w:id w:val="-384336154"/>
              </w:sdtPr>
              <w:sdtContent>
                <w:commentRangeStart w:id="40"/>
              </w:sdtContent>
            </w:sdt>
            <w:r w:rsidRPr="00E32F74">
              <w:rPr>
                <w:noProof/>
              </w:rPr>
              <w:drawing>
                <wp:inline distT="0" distB="0" distL="0" distR="0" wp14:anchorId="278DB719" wp14:editId="02B5FFFF">
                  <wp:extent cx="1508291" cy="1009646"/>
                  <wp:effectExtent l="0" t="0" r="0" b="0"/>
                  <wp:docPr id="297" name="image18.jpg" descr="Escáner dental 3d en el consultorio del dentista"/>
                  <wp:cNvGraphicFramePr/>
                  <a:graphic xmlns:a="http://schemas.openxmlformats.org/drawingml/2006/main">
                    <a:graphicData uri="http://schemas.openxmlformats.org/drawingml/2006/picture">
                      <pic:pic xmlns:pic="http://schemas.openxmlformats.org/drawingml/2006/picture">
                        <pic:nvPicPr>
                          <pic:cNvPr id="0" name="image18.jpg" descr="Escáner dental 3d en el consultorio del dentista"/>
                          <pic:cNvPicPr preferRelativeResize="0"/>
                        </pic:nvPicPr>
                        <pic:blipFill>
                          <a:blip r:embed="rId60"/>
                          <a:srcRect/>
                          <a:stretch>
                            <a:fillRect/>
                          </a:stretch>
                        </pic:blipFill>
                        <pic:spPr>
                          <a:xfrm>
                            <a:off x="0" y="0"/>
                            <a:ext cx="1508291" cy="1009646"/>
                          </a:xfrm>
                          <a:prstGeom prst="rect">
                            <a:avLst/>
                          </a:prstGeom>
                          <a:ln/>
                        </pic:spPr>
                      </pic:pic>
                    </a:graphicData>
                  </a:graphic>
                </wp:inline>
              </w:drawing>
            </w:r>
            <w:commentRangeEnd w:id="40"/>
            <w:r w:rsidRPr="00E32F74">
              <w:commentReference w:id="40"/>
            </w:r>
          </w:p>
          <w:p w14:paraId="00000213" w14:textId="2AB69895" w:rsidR="00EA3037" w:rsidRPr="00E32F74" w:rsidRDefault="00000000">
            <w:pPr>
              <w:widowControl w:val="0"/>
            </w:pPr>
            <w:r w:rsidRPr="00E32F74">
              <w:rPr>
                <w:b/>
              </w:rPr>
              <w:t>imagen:</w:t>
            </w:r>
            <w:r w:rsidRPr="00E32F74">
              <w:rPr>
                <w:color w:val="666666"/>
              </w:rPr>
              <w:t xml:space="preserve"> 225223_ i</w:t>
            </w:r>
            <w:r w:rsidR="00243918" w:rsidRPr="00E32F74">
              <w:rPr>
                <w:color w:val="666666"/>
              </w:rPr>
              <w:t>47</w:t>
            </w:r>
          </w:p>
        </w:tc>
      </w:tr>
      <w:tr w:rsidR="00EA3037" w:rsidRPr="00E32F74" w14:paraId="216CBBA7" w14:textId="77777777">
        <w:trPr>
          <w:trHeight w:val="420"/>
        </w:trPr>
        <w:tc>
          <w:tcPr>
            <w:tcW w:w="7787" w:type="dxa"/>
            <w:gridSpan w:val="2"/>
            <w:shd w:val="clear" w:color="auto" w:fill="auto"/>
            <w:tcMar>
              <w:top w:w="100" w:type="dxa"/>
              <w:left w:w="100" w:type="dxa"/>
              <w:bottom w:w="100" w:type="dxa"/>
              <w:right w:w="100" w:type="dxa"/>
            </w:tcMar>
          </w:tcPr>
          <w:p w14:paraId="00000214" w14:textId="77777777" w:rsidR="00EA3037" w:rsidRPr="00E32F74" w:rsidRDefault="00000000">
            <w:pPr>
              <w:widowControl w:val="0"/>
              <w:rPr>
                <w:b/>
              </w:rPr>
            </w:pPr>
            <w:r w:rsidRPr="00E32F74">
              <w:rPr>
                <w:b/>
              </w:rPr>
              <w:t>Verdadero</w:t>
            </w:r>
          </w:p>
          <w:p w14:paraId="00000215" w14:textId="77777777" w:rsidR="00EA3037" w:rsidRPr="00E32F74" w:rsidRDefault="00000000">
            <w:pPr>
              <w:widowControl w:val="0"/>
              <w:rPr>
                <w:b/>
              </w:rPr>
            </w:pPr>
            <w:r w:rsidRPr="00E32F74">
              <w:t>¡Incorrecto! El escáner de luz blanca, entre otras cosas, suele usarse para objetos pequeños.</w:t>
            </w:r>
          </w:p>
        </w:tc>
        <w:tc>
          <w:tcPr>
            <w:tcW w:w="5625" w:type="dxa"/>
            <w:shd w:val="clear" w:color="auto" w:fill="auto"/>
            <w:tcMar>
              <w:top w:w="100" w:type="dxa"/>
              <w:left w:w="100" w:type="dxa"/>
              <w:bottom w:w="100" w:type="dxa"/>
              <w:right w:w="100" w:type="dxa"/>
            </w:tcMar>
          </w:tcPr>
          <w:p w14:paraId="00000217" w14:textId="77777777" w:rsidR="00EA3037" w:rsidRPr="00E32F74" w:rsidRDefault="00000000">
            <w:pPr>
              <w:widowControl w:val="0"/>
              <w:rPr>
                <w:b/>
              </w:rPr>
            </w:pPr>
            <w:r w:rsidRPr="00E32F74">
              <w:rPr>
                <w:b/>
              </w:rPr>
              <w:t xml:space="preserve">Falso </w:t>
            </w:r>
          </w:p>
          <w:p w14:paraId="00000218" w14:textId="77777777" w:rsidR="00EA3037" w:rsidRPr="00E32F74" w:rsidRDefault="00000000">
            <w:pPr>
              <w:widowControl w:val="0"/>
            </w:pPr>
            <w:r w:rsidRPr="00E32F74">
              <w:t>¡Correcto! El escáner de luz blanca, entre otras cosas, suele usarse para objetos pequeños.</w:t>
            </w:r>
          </w:p>
        </w:tc>
      </w:tr>
      <w:tr w:rsidR="00EA3037" w:rsidRPr="00E32F74" w14:paraId="6367B667" w14:textId="77777777">
        <w:trPr>
          <w:trHeight w:val="420"/>
        </w:trPr>
        <w:tc>
          <w:tcPr>
            <w:tcW w:w="7787" w:type="dxa"/>
            <w:gridSpan w:val="2"/>
            <w:shd w:val="clear" w:color="auto" w:fill="auto"/>
            <w:tcMar>
              <w:top w:w="100" w:type="dxa"/>
              <w:left w:w="100" w:type="dxa"/>
              <w:bottom w:w="100" w:type="dxa"/>
              <w:right w:w="100" w:type="dxa"/>
            </w:tcMar>
          </w:tcPr>
          <w:p w14:paraId="00000219" w14:textId="77777777" w:rsidR="00EA3037" w:rsidRPr="00E32F74" w:rsidRDefault="00000000">
            <w:pPr>
              <w:widowControl w:val="0"/>
              <w:rPr>
                <w:b/>
              </w:rPr>
            </w:pPr>
            <w:r w:rsidRPr="00E32F74">
              <w:lastRenderedPageBreak/>
              <w:t>En un proceso de modelado con formas básicas se busca generar un objeto 3D, a partir de figuras geométricas básicas, como esferas, cubos y cilindros.</w:t>
            </w:r>
          </w:p>
        </w:tc>
        <w:tc>
          <w:tcPr>
            <w:tcW w:w="5625" w:type="dxa"/>
            <w:shd w:val="clear" w:color="auto" w:fill="auto"/>
            <w:tcMar>
              <w:top w:w="100" w:type="dxa"/>
              <w:left w:w="100" w:type="dxa"/>
              <w:bottom w:w="100" w:type="dxa"/>
              <w:right w:w="100" w:type="dxa"/>
            </w:tcMar>
          </w:tcPr>
          <w:p w14:paraId="0000021B" w14:textId="77777777" w:rsidR="00EA3037" w:rsidRPr="00E32F74" w:rsidRDefault="00EA3037">
            <w:pPr>
              <w:widowControl w:val="0"/>
              <w:rPr>
                <w:color w:val="999999"/>
              </w:rPr>
            </w:pPr>
          </w:p>
          <w:p w14:paraId="0000021C" w14:textId="77777777" w:rsidR="00EA3037" w:rsidRPr="00E32F74" w:rsidRDefault="00EA3037">
            <w:pPr>
              <w:widowControl w:val="0"/>
              <w:rPr>
                <w:color w:val="999999"/>
              </w:rPr>
            </w:pPr>
          </w:p>
          <w:p w14:paraId="0000021D" w14:textId="77777777" w:rsidR="00EA3037" w:rsidRPr="00E32F74" w:rsidRDefault="00000000">
            <w:pPr>
              <w:widowControl w:val="0"/>
            </w:pPr>
            <w:r w:rsidRPr="00E32F74">
              <w:rPr>
                <w:noProof/>
              </w:rPr>
              <w:drawing>
                <wp:inline distT="0" distB="0" distL="0" distR="0" wp14:anchorId="1B2A78CF" wp14:editId="47696642">
                  <wp:extent cx="2533828" cy="1867031"/>
                  <wp:effectExtent l="0" t="0" r="0" b="0"/>
                  <wp:docPr id="298" name="image13.jpg" descr="Blank Exhibition or empty product shelf. Minimal concept with empty space. 3d render Abstract pedestal of platform display with black stand podium product on dark room &amp; top light background. "/>
                  <wp:cNvGraphicFramePr/>
                  <a:graphic xmlns:a="http://schemas.openxmlformats.org/drawingml/2006/main">
                    <a:graphicData uri="http://schemas.openxmlformats.org/drawingml/2006/picture">
                      <pic:pic xmlns:pic="http://schemas.openxmlformats.org/drawingml/2006/picture">
                        <pic:nvPicPr>
                          <pic:cNvPr id="0" name="image13.jpg" descr="Blank Exhibition or empty product shelf. Minimal concept with empty space. 3d render Abstract pedestal of platform display with black stand podium product on dark room &amp; top light background. "/>
                          <pic:cNvPicPr preferRelativeResize="0"/>
                        </pic:nvPicPr>
                        <pic:blipFill>
                          <a:blip r:embed="rId61"/>
                          <a:srcRect/>
                          <a:stretch>
                            <a:fillRect/>
                          </a:stretch>
                        </pic:blipFill>
                        <pic:spPr>
                          <a:xfrm>
                            <a:off x="0" y="0"/>
                            <a:ext cx="2533828" cy="1867031"/>
                          </a:xfrm>
                          <a:prstGeom prst="rect">
                            <a:avLst/>
                          </a:prstGeom>
                          <a:ln/>
                        </pic:spPr>
                      </pic:pic>
                    </a:graphicData>
                  </a:graphic>
                </wp:inline>
              </w:drawing>
            </w:r>
          </w:p>
          <w:p w14:paraId="0000021E" w14:textId="2F03AA1C" w:rsidR="00EA3037" w:rsidRPr="00E32F74" w:rsidRDefault="00000000">
            <w:pPr>
              <w:widowControl w:val="0"/>
            </w:pPr>
            <w:r w:rsidRPr="00E32F74">
              <w:rPr>
                <w:b/>
              </w:rPr>
              <w:t xml:space="preserve">Imagen: </w:t>
            </w:r>
            <w:r w:rsidRPr="00E32F74">
              <w:rPr>
                <w:color w:val="666666"/>
              </w:rPr>
              <w:t>225223_ i</w:t>
            </w:r>
            <w:r w:rsidR="00243918" w:rsidRPr="00E32F74">
              <w:rPr>
                <w:color w:val="666666"/>
              </w:rPr>
              <w:t>48</w:t>
            </w:r>
          </w:p>
        </w:tc>
      </w:tr>
      <w:tr w:rsidR="00EA3037" w:rsidRPr="00E32F74" w14:paraId="1CCD8B3A" w14:textId="77777777">
        <w:trPr>
          <w:trHeight w:val="420"/>
        </w:trPr>
        <w:tc>
          <w:tcPr>
            <w:tcW w:w="7787" w:type="dxa"/>
            <w:gridSpan w:val="2"/>
            <w:shd w:val="clear" w:color="auto" w:fill="auto"/>
            <w:tcMar>
              <w:top w:w="100" w:type="dxa"/>
              <w:left w:w="100" w:type="dxa"/>
              <w:bottom w:w="100" w:type="dxa"/>
              <w:right w:w="100" w:type="dxa"/>
            </w:tcMar>
          </w:tcPr>
          <w:p w14:paraId="0000021F" w14:textId="77777777" w:rsidR="00EA3037" w:rsidRPr="00E32F74" w:rsidRDefault="00000000">
            <w:pPr>
              <w:widowControl w:val="0"/>
              <w:rPr>
                <w:b/>
              </w:rPr>
            </w:pPr>
            <w:r w:rsidRPr="00E32F74">
              <w:rPr>
                <w:b/>
              </w:rPr>
              <w:t>Verdadero</w:t>
            </w:r>
          </w:p>
          <w:p w14:paraId="00000220" w14:textId="77777777" w:rsidR="00EA3037" w:rsidRPr="00E32F74" w:rsidRDefault="00000000">
            <w:pPr>
              <w:widowControl w:val="0"/>
              <w:rPr>
                <w:b/>
              </w:rPr>
            </w:pPr>
            <w:r w:rsidRPr="00E32F74">
              <w:t>¡Correcto! El fin del proceso de modelado con formas básicas es crear figuras como esferas, cubos y cilindros.</w:t>
            </w:r>
          </w:p>
        </w:tc>
        <w:tc>
          <w:tcPr>
            <w:tcW w:w="5625" w:type="dxa"/>
            <w:shd w:val="clear" w:color="auto" w:fill="auto"/>
            <w:tcMar>
              <w:top w:w="100" w:type="dxa"/>
              <w:left w:w="100" w:type="dxa"/>
              <w:bottom w:w="100" w:type="dxa"/>
              <w:right w:w="100" w:type="dxa"/>
            </w:tcMar>
          </w:tcPr>
          <w:p w14:paraId="00000222" w14:textId="77777777" w:rsidR="00EA3037" w:rsidRPr="00E32F74" w:rsidRDefault="00000000">
            <w:pPr>
              <w:widowControl w:val="0"/>
              <w:rPr>
                <w:b/>
              </w:rPr>
            </w:pPr>
            <w:r w:rsidRPr="00E32F74">
              <w:rPr>
                <w:b/>
              </w:rPr>
              <w:t xml:space="preserve">Falso </w:t>
            </w:r>
          </w:p>
          <w:p w14:paraId="00000223" w14:textId="77777777" w:rsidR="00EA3037" w:rsidRPr="00E32F74" w:rsidRDefault="00000000">
            <w:pPr>
              <w:widowControl w:val="0"/>
              <w:rPr>
                <w:color w:val="999999"/>
              </w:rPr>
            </w:pPr>
            <w:r w:rsidRPr="00E32F74">
              <w:t>¡Incorrecto! El fin del proceso de modelado con formas básicas es crear figuras como esferas, cubos y cilindros.</w:t>
            </w:r>
          </w:p>
        </w:tc>
      </w:tr>
      <w:tr w:rsidR="00EA3037" w:rsidRPr="00E32F74" w14:paraId="1462E293" w14:textId="77777777">
        <w:trPr>
          <w:trHeight w:val="420"/>
        </w:trPr>
        <w:tc>
          <w:tcPr>
            <w:tcW w:w="7787" w:type="dxa"/>
            <w:gridSpan w:val="2"/>
            <w:shd w:val="clear" w:color="auto" w:fill="auto"/>
            <w:tcMar>
              <w:top w:w="100" w:type="dxa"/>
              <w:left w:w="100" w:type="dxa"/>
              <w:bottom w:w="100" w:type="dxa"/>
              <w:right w:w="100" w:type="dxa"/>
            </w:tcMar>
          </w:tcPr>
          <w:p w14:paraId="00000224" w14:textId="77777777" w:rsidR="00EA3037" w:rsidRPr="00E32F74" w:rsidRDefault="00000000">
            <w:pPr>
              <w:widowControl w:val="0"/>
              <w:rPr>
                <w:b/>
                <w:color w:val="999999"/>
              </w:rPr>
            </w:pPr>
            <w:r w:rsidRPr="00E32F74">
              <w:t>La visualización de nubes de puntos con la opción de rayos X, únicamente se usa para aplicaciones médicas o la digitalización de rostros humanos, gracias a que están bien definidos los fondos de la nube de puntos.</w:t>
            </w:r>
          </w:p>
        </w:tc>
        <w:tc>
          <w:tcPr>
            <w:tcW w:w="5625" w:type="dxa"/>
            <w:shd w:val="clear" w:color="auto" w:fill="auto"/>
            <w:tcMar>
              <w:top w:w="100" w:type="dxa"/>
              <w:left w:w="100" w:type="dxa"/>
              <w:bottom w:w="100" w:type="dxa"/>
              <w:right w:w="100" w:type="dxa"/>
            </w:tcMar>
          </w:tcPr>
          <w:p w14:paraId="00000226" w14:textId="77777777" w:rsidR="00EA3037" w:rsidRPr="00E32F74" w:rsidRDefault="00EA3037">
            <w:pPr>
              <w:widowControl w:val="0"/>
              <w:rPr>
                <w:color w:val="999999"/>
              </w:rPr>
            </w:pPr>
          </w:p>
          <w:p w14:paraId="00000227" w14:textId="77777777" w:rsidR="00EA3037" w:rsidRPr="00E32F74" w:rsidRDefault="00000000">
            <w:pPr>
              <w:widowControl w:val="0"/>
            </w:pPr>
            <w:r w:rsidRPr="00E32F74">
              <w:rPr>
                <w:noProof/>
              </w:rPr>
              <w:lastRenderedPageBreak/>
              <w:drawing>
                <wp:inline distT="0" distB="0" distL="0" distR="0" wp14:anchorId="3184C047" wp14:editId="4CD13683">
                  <wp:extent cx="1924578" cy="1886468"/>
                  <wp:effectExtent l="0" t="0" r="0" b="0"/>
                  <wp:docPr id="299" name="image21.jpg" descr="Nube de líneas y puntos, nubes abstractas de estructura poligonal de puntos conectados. Ilustración del vector"/>
                  <wp:cNvGraphicFramePr/>
                  <a:graphic xmlns:a="http://schemas.openxmlformats.org/drawingml/2006/main">
                    <a:graphicData uri="http://schemas.openxmlformats.org/drawingml/2006/picture">
                      <pic:pic xmlns:pic="http://schemas.openxmlformats.org/drawingml/2006/picture">
                        <pic:nvPicPr>
                          <pic:cNvPr id="0" name="image21.jpg" descr="Nube de líneas y puntos, nubes abstractas de estructura poligonal de puntos conectados. Ilustración del vector"/>
                          <pic:cNvPicPr preferRelativeResize="0"/>
                        </pic:nvPicPr>
                        <pic:blipFill>
                          <a:blip r:embed="rId62"/>
                          <a:srcRect/>
                          <a:stretch>
                            <a:fillRect/>
                          </a:stretch>
                        </pic:blipFill>
                        <pic:spPr>
                          <a:xfrm>
                            <a:off x="0" y="0"/>
                            <a:ext cx="1924578" cy="1886468"/>
                          </a:xfrm>
                          <a:prstGeom prst="rect">
                            <a:avLst/>
                          </a:prstGeom>
                          <a:ln/>
                        </pic:spPr>
                      </pic:pic>
                    </a:graphicData>
                  </a:graphic>
                </wp:inline>
              </w:drawing>
            </w:r>
          </w:p>
          <w:p w14:paraId="00000228" w14:textId="7D82068A" w:rsidR="00EA3037" w:rsidRPr="00E32F74" w:rsidRDefault="00000000">
            <w:pPr>
              <w:widowControl w:val="0"/>
            </w:pPr>
            <w:r w:rsidRPr="00E32F74">
              <w:rPr>
                <w:b/>
              </w:rPr>
              <w:t xml:space="preserve">Imagen: </w:t>
            </w:r>
            <w:r w:rsidRPr="00E32F74">
              <w:rPr>
                <w:color w:val="666666"/>
              </w:rPr>
              <w:t>225223_ i</w:t>
            </w:r>
            <w:r w:rsidR="00243918" w:rsidRPr="00E32F74">
              <w:rPr>
                <w:color w:val="666666"/>
              </w:rPr>
              <w:t>49</w:t>
            </w:r>
          </w:p>
          <w:p w14:paraId="00000229" w14:textId="77777777" w:rsidR="00EA3037" w:rsidRPr="00E32F74" w:rsidRDefault="00EA3037">
            <w:pPr>
              <w:widowControl w:val="0"/>
            </w:pPr>
          </w:p>
        </w:tc>
      </w:tr>
      <w:tr w:rsidR="00EA3037" w:rsidRPr="00E32F74" w14:paraId="309AE537" w14:textId="77777777">
        <w:trPr>
          <w:trHeight w:val="420"/>
        </w:trPr>
        <w:tc>
          <w:tcPr>
            <w:tcW w:w="7787" w:type="dxa"/>
            <w:gridSpan w:val="2"/>
            <w:shd w:val="clear" w:color="auto" w:fill="auto"/>
            <w:tcMar>
              <w:top w:w="100" w:type="dxa"/>
              <w:left w:w="100" w:type="dxa"/>
              <w:bottom w:w="100" w:type="dxa"/>
              <w:right w:w="100" w:type="dxa"/>
            </w:tcMar>
          </w:tcPr>
          <w:p w14:paraId="0000022A" w14:textId="77777777" w:rsidR="00EA3037" w:rsidRPr="00E32F74" w:rsidRDefault="00000000">
            <w:pPr>
              <w:widowControl w:val="0"/>
              <w:rPr>
                <w:b/>
              </w:rPr>
            </w:pPr>
            <w:r w:rsidRPr="00E32F74">
              <w:rPr>
                <w:b/>
              </w:rPr>
              <w:lastRenderedPageBreak/>
              <w:t>Verdadero</w:t>
            </w:r>
          </w:p>
          <w:p w14:paraId="0000022B" w14:textId="77777777" w:rsidR="00EA3037" w:rsidRPr="00E32F74" w:rsidRDefault="00000000">
            <w:pPr>
              <w:widowControl w:val="0"/>
              <w:rPr>
                <w:b/>
                <w:color w:val="999999"/>
              </w:rPr>
            </w:pPr>
            <w:r w:rsidRPr="00E32F74">
              <w:t>¡Incorrecto! La visualización de nubes de puntos con rayos X tiene diversos usos, entre ellos están el uso médico, digitalización de rostros humanos, arquitectura, etc.</w:t>
            </w:r>
          </w:p>
        </w:tc>
        <w:tc>
          <w:tcPr>
            <w:tcW w:w="5625" w:type="dxa"/>
            <w:shd w:val="clear" w:color="auto" w:fill="auto"/>
            <w:tcMar>
              <w:top w:w="100" w:type="dxa"/>
              <w:left w:w="100" w:type="dxa"/>
              <w:bottom w:w="100" w:type="dxa"/>
              <w:right w:w="100" w:type="dxa"/>
            </w:tcMar>
          </w:tcPr>
          <w:p w14:paraId="0000022D" w14:textId="77777777" w:rsidR="00EA3037" w:rsidRPr="00E32F74" w:rsidRDefault="00000000">
            <w:pPr>
              <w:widowControl w:val="0"/>
              <w:rPr>
                <w:b/>
              </w:rPr>
            </w:pPr>
            <w:r w:rsidRPr="00E32F74">
              <w:rPr>
                <w:b/>
              </w:rPr>
              <w:t xml:space="preserve">Falso </w:t>
            </w:r>
          </w:p>
          <w:p w14:paraId="0000022E" w14:textId="77777777" w:rsidR="00EA3037" w:rsidRPr="00E32F74" w:rsidRDefault="00000000">
            <w:pPr>
              <w:widowControl w:val="0"/>
              <w:rPr>
                <w:color w:val="999999"/>
              </w:rPr>
            </w:pPr>
            <w:r w:rsidRPr="00E32F74">
              <w:t xml:space="preserve">¡Correcto! La visualización de nubes de puntos con rayos X tiene diversos usos, entre ellos están el uso médico, digitalización de rostros humanos, arquitectura, etc. </w:t>
            </w:r>
          </w:p>
        </w:tc>
      </w:tr>
      <w:tr w:rsidR="00EA3037" w:rsidRPr="00E32F74" w14:paraId="41583138" w14:textId="77777777">
        <w:trPr>
          <w:trHeight w:val="420"/>
        </w:trPr>
        <w:tc>
          <w:tcPr>
            <w:tcW w:w="7787" w:type="dxa"/>
            <w:gridSpan w:val="2"/>
            <w:shd w:val="clear" w:color="auto" w:fill="auto"/>
            <w:tcMar>
              <w:top w:w="100" w:type="dxa"/>
              <w:left w:w="100" w:type="dxa"/>
              <w:bottom w:w="100" w:type="dxa"/>
              <w:right w:w="100" w:type="dxa"/>
            </w:tcMar>
          </w:tcPr>
          <w:p w14:paraId="0000022F" w14:textId="77777777" w:rsidR="00EA3037" w:rsidRPr="00E32F74" w:rsidRDefault="00000000">
            <w:pPr>
              <w:widowControl w:val="0"/>
              <w:rPr>
                <w:b/>
                <w:color w:val="999999"/>
              </w:rPr>
            </w:pPr>
            <w:r w:rsidRPr="00E32F74">
              <w:t>La utilización de dispositivos hápticos permite el modelado 3D, gracias a que facilita procesos de esculpido, desde formas básicas hasta geometrías complejas.</w:t>
            </w:r>
          </w:p>
        </w:tc>
        <w:tc>
          <w:tcPr>
            <w:tcW w:w="5625" w:type="dxa"/>
            <w:shd w:val="clear" w:color="auto" w:fill="auto"/>
            <w:tcMar>
              <w:top w:w="100" w:type="dxa"/>
              <w:left w:w="100" w:type="dxa"/>
              <w:bottom w:w="100" w:type="dxa"/>
              <w:right w:w="100" w:type="dxa"/>
            </w:tcMar>
          </w:tcPr>
          <w:p w14:paraId="00000231" w14:textId="77777777" w:rsidR="00EA3037" w:rsidRPr="00E32F74" w:rsidRDefault="00EA3037">
            <w:pPr>
              <w:widowControl w:val="0"/>
              <w:rPr>
                <w:color w:val="999999"/>
              </w:rPr>
            </w:pPr>
          </w:p>
          <w:p w14:paraId="00000232" w14:textId="77777777" w:rsidR="00EA3037" w:rsidRPr="00E32F74" w:rsidRDefault="00EA3037">
            <w:pPr>
              <w:widowControl w:val="0"/>
              <w:rPr>
                <w:color w:val="999999"/>
              </w:rPr>
            </w:pPr>
          </w:p>
          <w:p w14:paraId="00000233" w14:textId="77777777" w:rsidR="00EA3037" w:rsidRPr="00E32F74" w:rsidRDefault="00000000">
            <w:pPr>
              <w:widowControl w:val="0"/>
            </w:pPr>
            <w:r w:rsidRPr="00E32F74">
              <w:rPr>
                <w:noProof/>
              </w:rPr>
              <w:drawing>
                <wp:inline distT="0" distB="0" distL="0" distR="0" wp14:anchorId="11252DD0" wp14:editId="5A5B3F74">
                  <wp:extent cx="2305468" cy="1324215"/>
                  <wp:effectExtent l="0" t="0" r="0" b="0"/>
                  <wp:docPr id="30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3"/>
                          <a:srcRect/>
                          <a:stretch>
                            <a:fillRect/>
                          </a:stretch>
                        </pic:blipFill>
                        <pic:spPr>
                          <a:xfrm>
                            <a:off x="0" y="0"/>
                            <a:ext cx="2305468" cy="1324215"/>
                          </a:xfrm>
                          <a:prstGeom prst="rect">
                            <a:avLst/>
                          </a:prstGeom>
                          <a:ln/>
                        </pic:spPr>
                      </pic:pic>
                    </a:graphicData>
                  </a:graphic>
                </wp:inline>
              </w:drawing>
            </w:r>
          </w:p>
          <w:p w14:paraId="00000234" w14:textId="648AC2AE" w:rsidR="00EA3037" w:rsidRPr="00E32F74" w:rsidRDefault="00000000">
            <w:pPr>
              <w:widowControl w:val="0"/>
            </w:pPr>
            <w:r w:rsidRPr="00E32F74">
              <w:rPr>
                <w:b/>
              </w:rPr>
              <w:lastRenderedPageBreak/>
              <w:t xml:space="preserve">Imagen: </w:t>
            </w:r>
            <w:r w:rsidRPr="00E32F74">
              <w:rPr>
                <w:color w:val="666666"/>
              </w:rPr>
              <w:t>225223_ i</w:t>
            </w:r>
            <w:r w:rsidR="00243918" w:rsidRPr="00E32F74">
              <w:rPr>
                <w:color w:val="666666"/>
              </w:rPr>
              <w:t>50</w:t>
            </w:r>
          </w:p>
          <w:p w14:paraId="00000235" w14:textId="77777777" w:rsidR="00EA3037" w:rsidRPr="00E32F74" w:rsidRDefault="00EA3037">
            <w:pPr>
              <w:widowControl w:val="0"/>
            </w:pPr>
          </w:p>
        </w:tc>
      </w:tr>
      <w:tr w:rsidR="00EA3037" w:rsidRPr="00E32F74" w14:paraId="6F64FAB2" w14:textId="77777777">
        <w:trPr>
          <w:trHeight w:val="420"/>
        </w:trPr>
        <w:tc>
          <w:tcPr>
            <w:tcW w:w="7787" w:type="dxa"/>
            <w:gridSpan w:val="2"/>
            <w:shd w:val="clear" w:color="auto" w:fill="auto"/>
            <w:tcMar>
              <w:top w:w="100" w:type="dxa"/>
              <w:left w:w="100" w:type="dxa"/>
              <w:bottom w:w="100" w:type="dxa"/>
              <w:right w:w="100" w:type="dxa"/>
            </w:tcMar>
          </w:tcPr>
          <w:p w14:paraId="00000236" w14:textId="77777777" w:rsidR="00EA3037" w:rsidRPr="00E32F74" w:rsidRDefault="00000000">
            <w:pPr>
              <w:widowControl w:val="0"/>
              <w:rPr>
                <w:b/>
              </w:rPr>
            </w:pPr>
            <w:r w:rsidRPr="00E32F74">
              <w:rPr>
                <w:b/>
              </w:rPr>
              <w:lastRenderedPageBreak/>
              <w:t>Verdadero</w:t>
            </w:r>
          </w:p>
          <w:p w14:paraId="00000237" w14:textId="77777777" w:rsidR="00EA3037" w:rsidRPr="00E32F74" w:rsidRDefault="00000000">
            <w:pPr>
              <w:widowControl w:val="0"/>
              <w:rPr>
                <w:b/>
              </w:rPr>
            </w:pPr>
            <w:r w:rsidRPr="00E32F74">
              <w:t>¡Correcto! Los dispositivos hápticos simulan el uso de una herramienta de esculpido.</w:t>
            </w:r>
          </w:p>
        </w:tc>
        <w:tc>
          <w:tcPr>
            <w:tcW w:w="5625" w:type="dxa"/>
            <w:shd w:val="clear" w:color="auto" w:fill="auto"/>
            <w:tcMar>
              <w:top w:w="100" w:type="dxa"/>
              <w:left w:w="100" w:type="dxa"/>
              <w:bottom w:w="100" w:type="dxa"/>
              <w:right w:w="100" w:type="dxa"/>
            </w:tcMar>
          </w:tcPr>
          <w:p w14:paraId="00000239" w14:textId="77777777" w:rsidR="00EA3037" w:rsidRPr="00E32F74" w:rsidRDefault="00000000">
            <w:pPr>
              <w:widowControl w:val="0"/>
              <w:rPr>
                <w:b/>
              </w:rPr>
            </w:pPr>
            <w:r w:rsidRPr="00E32F74">
              <w:rPr>
                <w:b/>
              </w:rPr>
              <w:t xml:space="preserve">Falso </w:t>
            </w:r>
          </w:p>
          <w:p w14:paraId="0000023A" w14:textId="77777777" w:rsidR="00EA3037" w:rsidRPr="00E32F74" w:rsidRDefault="00000000">
            <w:pPr>
              <w:widowControl w:val="0"/>
            </w:pPr>
            <w:r w:rsidRPr="00E32F74">
              <w:t>¡Incorrecto! Los dispositivos hápticos simulan el uso de una herramienta de esculpido.</w:t>
            </w:r>
          </w:p>
        </w:tc>
      </w:tr>
      <w:tr w:rsidR="00EA3037" w:rsidRPr="00E32F74" w14:paraId="0FF27833" w14:textId="77777777">
        <w:trPr>
          <w:trHeight w:val="420"/>
        </w:trPr>
        <w:tc>
          <w:tcPr>
            <w:tcW w:w="7787" w:type="dxa"/>
            <w:gridSpan w:val="2"/>
            <w:shd w:val="clear" w:color="auto" w:fill="auto"/>
            <w:tcMar>
              <w:top w:w="100" w:type="dxa"/>
              <w:left w:w="100" w:type="dxa"/>
              <w:bottom w:w="100" w:type="dxa"/>
              <w:right w:w="100" w:type="dxa"/>
            </w:tcMar>
          </w:tcPr>
          <w:p w14:paraId="0000023B" w14:textId="77777777" w:rsidR="00EA3037" w:rsidRPr="00E32F74" w:rsidRDefault="00000000">
            <w:pPr>
              <w:widowControl w:val="0"/>
              <w:rPr>
                <w:b/>
                <w:color w:val="999999"/>
              </w:rPr>
            </w:pPr>
            <w:r w:rsidRPr="00E32F74">
              <w:t xml:space="preserve">Las técnicas de modelado 3D facilitan al diseñador, para que no tenga que empezar desde cero al momento de diseñar o rediseñar un objeto 3D, evitando varios pasos dentro del </w:t>
            </w:r>
            <w:r w:rsidRPr="00E32F74">
              <w:rPr>
                <w:i/>
              </w:rPr>
              <w:t xml:space="preserve">software </w:t>
            </w:r>
            <w:r w:rsidRPr="00E32F74">
              <w:t>CAD.</w:t>
            </w:r>
          </w:p>
        </w:tc>
        <w:tc>
          <w:tcPr>
            <w:tcW w:w="5625" w:type="dxa"/>
            <w:shd w:val="clear" w:color="auto" w:fill="auto"/>
            <w:tcMar>
              <w:top w:w="100" w:type="dxa"/>
              <w:left w:w="100" w:type="dxa"/>
              <w:bottom w:w="100" w:type="dxa"/>
              <w:right w:w="100" w:type="dxa"/>
            </w:tcMar>
          </w:tcPr>
          <w:p w14:paraId="0000023D" w14:textId="77777777" w:rsidR="00EA3037" w:rsidRPr="00E32F74" w:rsidRDefault="00000000">
            <w:pPr>
              <w:widowControl w:val="0"/>
              <w:rPr>
                <w:color w:val="999999"/>
              </w:rPr>
            </w:pPr>
            <w:r w:rsidRPr="00E32F74">
              <w:rPr>
                <w:noProof/>
              </w:rPr>
              <w:drawing>
                <wp:inline distT="0" distB="0" distL="0" distR="0" wp14:anchorId="799E3C80" wp14:editId="4683E1E7">
                  <wp:extent cx="2362602" cy="1552839"/>
                  <wp:effectExtent l="0" t="0" r="0" b="0"/>
                  <wp:docPr id="303" name="image22.jpg" descr="Lugar de trabajo de ingeniero de cad. Cierre las manos de ingeniero trabajando en el portátil y el tablet."/>
                  <wp:cNvGraphicFramePr/>
                  <a:graphic xmlns:a="http://schemas.openxmlformats.org/drawingml/2006/main">
                    <a:graphicData uri="http://schemas.openxmlformats.org/drawingml/2006/picture">
                      <pic:pic xmlns:pic="http://schemas.openxmlformats.org/drawingml/2006/picture">
                        <pic:nvPicPr>
                          <pic:cNvPr id="0" name="image22.jpg" descr="Lugar de trabajo de ingeniero de cad. Cierre las manos de ingeniero trabajando en el portátil y el tablet."/>
                          <pic:cNvPicPr preferRelativeResize="0"/>
                        </pic:nvPicPr>
                        <pic:blipFill>
                          <a:blip r:embed="rId64"/>
                          <a:srcRect/>
                          <a:stretch>
                            <a:fillRect/>
                          </a:stretch>
                        </pic:blipFill>
                        <pic:spPr>
                          <a:xfrm>
                            <a:off x="0" y="0"/>
                            <a:ext cx="2362602" cy="1552839"/>
                          </a:xfrm>
                          <a:prstGeom prst="rect">
                            <a:avLst/>
                          </a:prstGeom>
                          <a:ln/>
                        </pic:spPr>
                      </pic:pic>
                    </a:graphicData>
                  </a:graphic>
                </wp:inline>
              </w:drawing>
            </w:r>
          </w:p>
          <w:p w14:paraId="0000023E" w14:textId="46600F15" w:rsidR="00EA3037" w:rsidRPr="00E32F74" w:rsidRDefault="00000000">
            <w:pPr>
              <w:widowControl w:val="0"/>
            </w:pPr>
            <w:r w:rsidRPr="00E32F74">
              <w:rPr>
                <w:b/>
              </w:rPr>
              <w:t xml:space="preserve">Imagen: </w:t>
            </w:r>
            <w:r w:rsidRPr="00E32F74">
              <w:rPr>
                <w:color w:val="666666"/>
              </w:rPr>
              <w:t>225223_ i</w:t>
            </w:r>
            <w:r w:rsidR="00243918" w:rsidRPr="00E32F74">
              <w:rPr>
                <w:color w:val="666666"/>
              </w:rPr>
              <w:t>51</w:t>
            </w:r>
          </w:p>
        </w:tc>
      </w:tr>
      <w:tr w:rsidR="00EA3037" w:rsidRPr="00E32F74" w14:paraId="63FA07FA" w14:textId="77777777">
        <w:trPr>
          <w:trHeight w:val="420"/>
        </w:trPr>
        <w:tc>
          <w:tcPr>
            <w:tcW w:w="7787" w:type="dxa"/>
            <w:gridSpan w:val="2"/>
            <w:shd w:val="clear" w:color="auto" w:fill="auto"/>
            <w:tcMar>
              <w:top w:w="100" w:type="dxa"/>
              <w:left w:w="100" w:type="dxa"/>
              <w:bottom w:w="100" w:type="dxa"/>
              <w:right w:w="100" w:type="dxa"/>
            </w:tcMar>
          </w:tcPr>
          <w:p w14:paraId="0000023F" w14:textId="77777777" w:rsidR="00EA3037" w:rsidRPr="00E32F74" w:rsidRDefault="00000000">
            <w:pPr>
              <w:widowControl w:val="0"/>
              <w:rPr>
                <w:b/>
              </w:rPr>
            </w:pPr>
            <w:r w:rsidRPr="00E32F74">
              <w:rPr>
                <w:b/>
              </w:rPr>
              <w:t>Verdadero</w:t>
            </w:r>
          </w:p>
          <w:p w14:paraId="00000240" w14:textId="77777777" w:rsidR="00EA3037" w:rsidRPr="00E32F74" w:rsidRDefault="00000000">
            <w:pPr>
              <w:widowControl w:val="0"/>
              <w:rPr>
                <w:b/>
              </w:rPr>
            </w:pPr>
            <w:r w:rsidRPr="00E32F74">
              <w:t>¡Correcto! Las técnicas de modelado 3D permiten un trabajo fluido y práctico al diseñador, evitando los reprocesos.</w:t>
            </w:r>
          </w:p>
        </w:tc>
        <w:tc>
          <w:tcPr>
            <w:tcW w:w="5625" w:type="dxa"/>
            <w:shd w:val="clear" w:color="auto" w:fill="auto"/>
            <w:tcMar>
              <w:top w:w="100" w:type="dxa"/>
              <w:left w:w="100" w:type="dxa"/>
              <w:bottom w:w="100" w:type="dxa"/>
              <w:right w:w="100" w:type="dxa"/>
            </w:tcMar>
          </w:tcPr>
          <w:p w14:paraId="00000242" w14:textId="77777777" w:rsidR="00EA3037" w:rsidRPr="00E32F74" w:rsidRDefault="00000000">
            <w:pPr>
              <w:widowControl w:val="0"/>
              <w:rPr>
                <w:b/>
              </w:rPr>
            </w:pPr>
            <w:r w:rsidRPr="00E32F74">
              <w:rPr>
                <w:b/>
              </w:rPr>
              <w:t xml:space="preserve">Falso </w:t>
            </w:r>
          </w:p>
          <w:p w14:paraId="00000243" w14:textId="77777777" w:rsidR="00EA3037" w:rsidRPr="00E32F74" w:rsidRDefault="00000000">
            <w:pPr>
              <w:widowControl w:val="0"/>
            </w:pPr>
            <w:r w:rsidRPr="00E32F74">
              <w:t>¡Incorrecto! Las técnicas de modelado 3D permiten un trabajo fluido y práctico al diseñador, evitando los reprocesos.</w:t>
            </w:r>
          </w:p>
        </w:tc>
      </w:tr>
    </w:tbl>
    <w:p w14:paraId="00000244" w14:textId="77777777" w:rsidR="00EA3037" w:rsidRPr="00E32F74" w:rsidRDefault="00EA3037">
      <w:pPr>
        <w:rPr>
          <w:b/>
        </w:rPr>
      </w:pPr>
    </w:p>
    <w:p w14:paraId="00000245" w14:textId="77777777" w:rsidR="00EA3037" w:rsidRPr="00E32F74" w:rsidRDefault="00EA3037">
      <w:pPr>
        <w:rPr>
          <w:b/>
        </w:rPr>
      </w:pPr>
    </w:p>
    <w:p w14:paraId="00000246" w14:textId="77777777" w:rsidR="00EA3037" w:rsidRPr="00E32F74" w:rsidRDefault="00000000">
      <w:pPr>
        <w:rPr>
          <w:b/>
        </w:rPr>
      </w:pPr>
      <w:r w:rsidRPr="00E32F74">
        <w:rPr>
          <w:b/>
        </w:rPr>
        <w:t>Material complementario</w:t>
      </w:r>
    </w:p>
    <w:p w14:paraId="00000247" w14:textId="77777777" w:rsidR="00EA3037" w:rsidRPr="00E32F74" w:rsidRDefault="00EA3037"/>
    <w:tbl>
      <w:tblPr>
        <w:tblStyle w:val="affffff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2"/>
        <w:gridCol w:w="4567"/>
        <w:gridCol w:w="2916"/>
        <w:gridCol w:w="4567"/>
      </w:tblGrid>
      <w:tr w:rsidR="00EA3037" w:rsidRPr="00E32F74" w14:paraId="0A10FEA8" w14:textId="77777777">
        <w:trPr>
          <w:trHeight w:val="580"/>
        </w:trPr>
        <w:tc>
          <w:tcPr>
            <w:tcW w:w="1362" w:type="dxa"/>
            <w:shd w:val="clear" w:color="auto" w:fill="CFE2F3"/>
            <w:tcMar>
              <w:top w:w="100" w:type="dxa"/>
              <w:left w:w="100" w:type="dxa"/>
              <w:bottom w:w="100" w:type="dxa"/>
              <w:right w:w="100" w:type="dxa"/>
            </w:tcMar>
          </w:tcPr>
          <w:p w14:paraId="00000248" w14:textId="77777777" w:rsidR="00EA3037" w:rsidRPr="00E32F74" w:rsidRDefault="00000000">
            <w:pPr>
              <w:widowControl w:val="0"/>
              <w:pBdr>
                <w:top w:val="nil"/>
                <w:left w:val="nil"/>
                <w:bottom w:val="nil"/>
                <w:right w:val="nil"/>
                <w:between w:val="nil"/>
              </w:pBdr>
            </w:pPr>
            <w:r w:rsidRPr="00E32F74">
              <w:t>Tipo de recurso</w:t>
            </w:r>
          </w:p>
        </w:tc>
        <w:tc>
          <w:tcPr>
            <w:tcW w:w="12050" w:type="dxa"/>
            <w:gridSpan w:val="3"/>
            <w:shd w:val="clear" w:color="auto" w:fill="CFE2F3"/>
            <w:tcMar>
              <w:top w:w="100" w:type="dxa"/>
              <w:left w:w="100" w:type="dxa"/>
              <w:bottom w:w="100" w:type="dxa"/>
              <w:right w:w="100" w:type="dxa"/>
            </w:tcMar>
          </w:tcPr>
          <w:p w14:paraId="00000249" w14:textId="77777777" w:rsidR="00EA3037" w:rsidRPr="00E32F74" w:rsidRDefault="00000000">
            <w:pPr>
              <w:keepNext/>
              <w:keepLines/>
              <w:widowControl w:val="0"/>
              <w:pBdr>
                <w:top w:val="nil"/>
                <w:left w:val="nil"/>
                <w:bottom w:val="nil"/>
                <w:right w:val="nil"/>
                <w:between w:val="nil"/>
              </w:pBdr>
              <w:spacing w:after="60"/>
              <w:jc w:val="center"/>
              <w:rPr>
                <w:color w:val="000000"/>
              </w:rPr>
            </w:pPr>
            <w:bookmarkStart w:id="41" w:name="_heading=h.3znysh7" w:colFirst="0" w:colLast="0"/>
            <w:bookmarkEnd w:id="41"/>
            <w:r w:rsidRPr="00E32F74">
              <w:rPr>
                <w:color w:val="000000"/>
              </w:rPr>
              <w:t>Material complementario</w:t>
            </w:r>
          </w:p>
        </w:tc>
      </w:tr>
      <w:tr w:rsidR="00EA3037" w:rsidRPr="00E32F74" w14:paraId="490617AC" w14:textId="77777777">
        <w:tc>
          <w:tcPr>
            <w:tcW w:w="1362" w:type="dxa"/>
            <w:shd w:val="clear" w:color="auto" w:fill="auto"/>
            <w:tcMar>
              <w:top w:w="100" w:type="dxa"/>
              <w:left w:w="100" w:type="dxa"/>
              <w:bottom w:w="100" w:type="dxa"/>
              <w:right w:w="100" w:type="dxa"/>
            </w:tcMar>
          </w:tcPr>
          <w:p w14:paraId="0000024C" w14:textId="77777777" w:rsidR="00EA3037" w:rsidRPr="00E32F74" w:rsidRDefault="00000000">
            <w:pPr>
              <w:widowControl w:val="0"/>
              <w:pBdr>
                <w:top w:val="nil"/>
                <w:left w:val="nil"/>
                <w:bottom w:val="nil"/>
                <w:right w:val="nil"/>
                <w:between w:val="nil"/>
              </w:pBdr>
              <w:jc w:val="center"/>
            </w:pPr>
            <w:r w:rsidRPr="00E32F74">
              <w:lastRenderedPageBreak/>
              <w:t>Tema</w:t>
            </w:r>
          </w:p>
        </w:tc>
        <w:tc>
          <w:tcPr>
            <w:tcW w:w="4567" w:type="dxa"/>
            <w:shd w:val="clear" w:color="auto" w:fill="auto"/>
            <w:tcMar>
              <w:top w:w="100" w:type="dxa"/>
              <w:left w:w="100" w:type="dxa"/>
              <w:bottom w:w="100" w:type="dxa"/>
              <w:right w:w="100" w:type="dxa"/>
            </w:tcMar>
          </w:tcPr>
          <w:p w14:paraId="0000024D" w14:textId="77777777" w:rsidR="00EA3037" w:rsidRPr="00E32F74" w:rsidRDefault="00000000">
            <w:pPr>
              <w:widowControl w:val="0"/>
              <w:pBdr>
                <w:top w:val="nil"/>
                <w:left w:val="nil"/>
                <w:bottom w:val="nil"/>
                <w:right w:val="nil"/>
                <w:between w:val="nil"/>
              </w:pBdr>
              <w:jc w:val="center"/>
            </w:pPr>
            <w:r w:rsidRPr="00E32F74">
              <w:t>Referencia APA del material</w:t>
            </w:r>
          </w:p>
        </w:tc>
        <w:tc>
          <w:tcPr>
            <w:tcW w:w="2916" w:type="dxa"/>
            <w:shd w:val="clear" w:color="auto" w:fill="auto"/>
            <w:tcMar>
              <w:top w:w="100" w:type="dxa"/>
              <w:left w:w="100" w:type="dxa"/>
              <w:bottom w:w="100" w:type="dxa"/>
              <w:right w:w="100" w:type="dxa"/>
            </w:tcMar>
          </w:tcPr>
          <w:p w14:paraId="0000024E" w14:textId="77777777" w:rsidR="00EA3037" w:rsidRPr="00E32F74" w:rsidRDefault="00000000">
            <w:pPr>
              <w:widowControl w:val="0"/>
              <w:pBdr>
                <w:top w:val="nil"/>
                <w:left w:val="nil"/>
                <w:bottom w:val="nil"/>
                <w:right w:val="nil"/>
                <w:between w:val="nil"/>
              </w:pBdr>
              <w:jc w:val="center"/>
            </w:pPr>
            <w:r w:rsidRPr="00E32F74">
              <w:t>Tipo</w:t>
            </w:r>
          </w:p>
        </w:tc>
        <w:tc>
          <w:tcPr>
            <w:tcW w:w="4567" w:type="dxa"/>
            <w:shd w:val="clear" w:color="auto" w:fill="auto"/>
            <w:tcMar>
              <w:top w:w="100" w:type="dxa"/>
              <w:left w:w="100" w:type="dxa"/>
              <w:bottom w:w="100" w:type="dxa"/>
              <w:right w:w="100" w:type="dxa"/>
            </w:tcMar>
          </w:tcPr>
          <w:p w14:paraId="0000024F" w14:textId="77777777" w:rsidR="00EA3037" w:rsidRPr="00E32F74" w:rsidRDefault="00000000">
            <w:pPr>
              <w:widowControl w:val="0"/>
              <w:pBdr>
                <w:top w:val="nil"/>
                <w:left w:val="nil"/>
                <w:bottom w:val="nil"/>
                <w:right w:val="nil"/>
                <w:between w:val="nil"/>
              </w:pBdr>
              <w:jc w:val="center"/>
            </w:pPr>
            <w:r w:rsidRPr="00E32F74">
              <w:t>Enlace</w:t>
            </w:r>
          </w:p>
        </w:tc>
      </w:tr>
      <w:tr w:rsidR="00EA3037" w:rsidRPr="00E32F74" w14:paraId="09C6F482" w14:textId="77777777">
        <w:tc>
          <w:tcPr>
            <w:tcW w:w="1362" w:type="dxa"/>
            <w:shd w:val="clear" w:color="auto" w:fill="auto"/>
            <w:tcMar>
              <w:top w:w="100" w:type="dxa"/>
              <w:left w:w="100" w:type="dxa"/>
              <w:bottom w:w="100" w:type="dxa"/>
              <w:right w:w="100" w:type="dxa"/>
            </w:tcMar>
          </w:tcPr>
          <w:p w14:paraId="00000250" w14:textId="77777777" w:rsidR="00EA3037" w:rsidRPr="00E32F74" w:rsidRDefault="00000000">
            <w:pPr>
              <w:widowControl w:val="0"/>
              <w:pBdr>
                <w:top w:val="nil"/>
                <w:left w:val="nil"/>
                <w:bottom w:val="nil"/>
                <w:right w:val="nil"/>
                <w:between w:val="nil"/>
              </w:pBdr>
            </w:pPr>
            <w:r w:rsidRPr="00E32F74">
              <w:t xml:space="preserve">Modelado 3D </w:t>
            </w:r>
          </w:p>
        </w:tc>
        <w:tc>
          <w:tcPr>
            <w:tcW w:w="4567" w:type="dxa"/>
            <w:shd w:val="clear" w:color="auto" w:fill="auto"/>
            <w:tcMar>
              <w:top w:w="100" w:type="dxa"/>
              <w:left w:w="100" w:type="dxa"/>
              <w:bottom w:w="100" w:type="dxa"/>
              <w:right w:w="100" w:type="dxa"/>
            </w:tcMar>
          </w:tcPr>
          <w:p w14:paraId="00000251" w14:textId="77777777" w:rsidR="00EA3037" w:rsidRPr="00E32F74" w:rsidRDefault="00000000">
            <w:pPr>
              <w:widowControl w:val="0"/>
            </w:pPr>
            <w:proofErr w:type="spellStart"/>
            <w:r w:rsidRPr="00E32F74">
              <w:t>ArtisticRender</w:t>
            </w:r>
            <w:proofErr w:type="spellEnd"/>
            <w:r w:rsidRPr="00E32F74">
              <w:t xml:space="preserve">. (s.f.). </w:t>
            </w:r>
            <w:r w:rsidRPr="00E32F74">
              <w:rPr>
                <w:i/>
              </w:rPr>
              <w:t xml:space="preserve">10 </w:t>
            </w:r>
            <w:proofErr w:type="spellStart"/>
            <w:r w:rsidRPr="00E32F74">
              <w:rPr>
                <w:i/>
              </w:rPr>
              <w:t>Different</w:t>
            </w:r>
            <w:proofErr w:type="spellEnd"/>
            <w:r w:rsidRPr="00E32F74">
              <w:rPr>
                <w:i/>
              </w:rPr>
              <w:t xml:space="preserve"> </w:t>
            </w:r>
            <w:proofErr w:type="spellStart"/>
            <w:r w:rsidRPr="00E32F74">
              <w:rPr>
                <w:i/>
              </w:rPr>
              <w:t>types</w:t>
            </w:r>
            <w:proofErr w:type="spellEnd"/>
            <w:r w:rsidRPr="00E32F74">
              <w:rPr>
                <w:i/>
              </w:rPr>
              <w:t xml:space="preserve"> </w:t>
            </w:r>
            <w:proofErr w:type="spellStart"/>
            <w:r w:rsidRPr="00E32F74">
              <w:rPr>
                <w:i/>
              </w:rPr>
              <w:t>of</w:t>
            </w:r>
            <w:proofErr w:type="spellEnd"/>
            <w:r w:rsidRPr="00E32F74">
              <w:rPr>
                <w:i/>
              </w:rPr>
              <w:t xml:space="preserve"> 3D </w:t>
            </w:r>
            <w:proofErr w:type="spellStart"/>
            <w:r w:rsidRPr="00E32F74">
              <w:rPr>
                <w:i/>
              </w:rPr>
              <w:t>modeling</w:t>
            </w:r>
            <w:proofErr w:type="spellEnd"/>
            <w:r w:rsidRPr="00E32F74">
              <w:rPr>
                <w:i/>
              </w:rPr>
              <w:t xml:space="preserve"> </w:t>
            </w:r>
            <w:proofErr w:type="spellStart"/>
            <w:r w:rsidRPr="00E32F74">
              <w:rPr>
                <w:i/>
              </w:rPr>
              <w:t>techniques</w:t>
            </w:r>
            <w:proofErr w:type="spellEnd"/>
            <w:r w:rsidRPr="00E32F74">
              <w:t xml:space="preserve">. Artisticrender.com. Recuperado 3 de septiembre de 2022 de: </w:t>
            </w:r>
            <w:hyperlink r:id="rId65">
              <w:r w:rsidRPr="00E32F74">
                <w:rPr>
                  <w:color w:val="0000FF"/>
                  <w:u w:val="single"/>
                </w:rPr>
                <w:t>https://artisticrender.com/10-different-types-of-3d-modeling-techniques/</w:t>
              </w:r>
            </w:hyperlink>
          </w:p>
          <w:p w14:paraId="00000252" w14:textId="77777777" w:rsidR="00EA3037" w:rsidRPr="00E32F74" w:rsidRDefault="00EA3037">
            <w:pPr>
              <w:widowControl w:val="0"/>
              <w:pBdr>
                <w:top w:val="nil"/>
                <w:left w:val="nil"/>
                <w:bottom w:val="nil"/>
                <w:right w:val="nil"/>
                <w:between w:val="nil"/>
              </w:pBdr>
              <w:jc w:val="center"/>
            </w:pPr>
          </w:p>
        </w:tc>
        <w:tc>
          <w:tcPr>
            <w:tcW w:w="2916" w:type="dxa"/>
            <w:shd w:val="clear" w:color="auto" w:fill="auto"/>
            <w:tcMar>
              <w:top w:w="100" w:type="dxa"/>
              <w:left w:w="100" w:type="dxa"/>
              <w:bottom w:w="100" w:type="dxa"/>
              <w:right w:w="100" w:type="dxa"/>
            </w:tcMar>
          </w:tcPr>
          <w:p w14:paraId="00000253" w14:textId="77777777" w:rsidR="00EA3037" w:rsidRPr="00E32F74" w:rsidRDefault="00000000">
            <w:pPr>
              <w:widowControl w:val="0"/>
              <w:pBdr>
                <w:top w:val="nil"/>
                <w:left w:val="nil"/>
                <w:bottom w:val="nil"/>
                <w:right w:val="nil"/>
                <w:between w:val="nil"/>
              </w:pBdr>
              <w:jc w:val="center"/>
            </w:pPr>
            <w:r w:rsidRPr="00E32F74">
              <w:t xml:space="preserve">Articulo </w:t>
            </w:r>
          </w:p>
        </w:tc>
        <w:tc>
          <w:tcPr>
            <w:tcW w:w="4567" w:type="dxa"/>
            <w:shd w:val="clear" w:color="auto" w:fill="auto"/>
            <w:tcMar>
              <w:top w:w="100" w:type="dxa"/>
              <w:left w:w="100" w:type="dxa"/>
              <w:bottom w:w="100" w:type="dxa"/>
              <w:right w:w="100" w:type="dxa"/>
            </w:tcMar>
          </w:tcPr>
          <w:p w14:paraId="00000254" w14:textId="77777777" w:rsidR="00EA3037" w:rsidRPr="00E32F74" w:rsidRDefault="00000000">
            <w:pPr>
              <w:widowControl w:val="0"/>
            </w:pPr>
            <w:hyperlink r:id="rId66">
              <w:r w:rsidRPr="00E32F74">
                <w:rPr>
                  <w:color w:val="0000FF"/>
                  <w:u w:val="single"/>
                </w:rPr>
                <w:t>https://artisticrender.com/about/</w:t>
              </w:r>
            </w:hyperlink>
          </w:p>
          <w:p w14:paraId="00000255" w14:textId="77777777" w:rsidR="00EA3037" w:rsidRPr="00E32F74" w:rsidRDefault="00EA3037">
            <w:pPr>
              <w:widowControl w:val="0"/>
              <w:pBdr>
                <w:top w:val="nil"/>
                <w:left w:val="nil"/>
                <w:bottom w:val="nil"/>
                <w:right w:val="nil"/>
                <w:between w:val="nil"/>
              </w:pBdr>
              <w:jc w:val="center"/>
            </w:pPr>
          </w:p>
        </w:tc>
      </w:tr>
      <w:tr w:rsidR="00EA3037" w:rsidRPr="00E32F74" w14:paraId="309EDC98" w14:textId="77777777">
        <w:tc>
          <w:tcPr>
            <w:tcW w:w="1362" w:type="dxa"/>
            <w:shd w:val="clear" w:color="auto" w:fill="auto"/>
            <w:tcMar>
              <w:top w:w="100" w:type="dxa"/>
              <w:left w:w="100" w:type="dxa"/>
              <w:bottom w:w="100" w:type="dxa"/>
              <w:right w:w="100" w:type="dxa"/>
            </w:tcMar>
          </w:tcPr>
          <w:p w14:paraId="00000256" w14:textId="77777777" w:rsidR="00EA3037" w:rsidRPr="00E32F74" w:rsidRDefault="00000000">
            <w:pPr>
              <w:widowControl w:val="0"/>
              <w:spacing w:after="120"/>
            </w:pPr>
            <w:r w:rsidRPr="00E32F74">
              <w:t>CAD y dibujo paramétrico</w:t>
            </w:r>
          </w:p>
          <w:p w14:paraId="00000257" w14:textId="77777777" w:rsidR="00EA3037" w:rsidRPr="00E32F74" w:rsidRDefault="00EA3037">
            <w:pPr>
              <w:widowControl w:val="0"/>
              <w:rPr>
                <w:color w:val="B7B7B7"/>
              </w:rPr>
            </w:pPr>
          </w:p>
        </w:tc>
        <w:tc>
          <w:tcPr>
            <w:tcW w:w="4567" w:type="dxa"/>
            <w:shd w:val="clear" w:color="auto" w:fill="auto"/>
            <w:tcMar>
              <w:top w:w="100" w:type="dxa"/>
              <w:left w:w="100" w:type="dxa"/>
              <w:bottom w:w="100" w:type="dxa"/>
              <w:right w:w="100" w:type="dxa"/>
            </w:tcMar>
          </w:tcPr>
          <w:p w14:paraId="00000258" w14:textId="77777777" w:rsidR="00EA3037" w:rsidRPr="00E32F74" w:rsidRDefault="00000000">
            <w:pPr>
              <w:widowControl w:val="0"/>
            </w:pPr>
            <w:proofErr w:type="spellStart"/>
            <w:r w:rsidRPr="00E32F74">
              <w:t>Dasault</w:t>
            </w:r>
            <w:proofErr w:type="spellEnd"/>
            <w:r w:rsidRPr="00E32F74">
              <w:t xml:space="preserve"> </w:t>
            </w:r>
            <w:proofErr w:type="spellStart"/>
            <w:r w:rsidRPr="00E32F74">
              <w:t>Systems</w:t>
            </w:r>
            <w:proofErr w:type="spellEnd"/>
            <w:r w:rsidRPr="00E32F74">
              <w:t xml:space="preserve">. (s.f.). </w:t>
            </w:r>
            <w:proofErr w:type="spellStart"/>
            <w:r w:rsidRPr="00E32F74">
              <w:rPr>
                <w:i/>
              </w:rPr>
              <w:t>Introducing</w:t>
            </w:r>
            <w:proofErr w:type="spellEnd"/>
            <w:r w:rsidRPr="00E32F74">
              <w:rPr>
                <w:i/>
              </w:rPr>
              <w:t xml:space="preserve"> </w:t>
            </w:r>
            <w:proofErr w:type="spellStart"/>
            <w:r w:rsidRPr="00E32F74">
              <w:rPr>
                <w:i/>
              </w:rPr>
              <w:t>solidworks</w:t>
            </w:r>
            <w:proofErr w:type="spellEnd"/>
            <w:r w:rsidRPr="00E32F74">
              <w:t xml:space="preserve">. </w:t>
            </w:r>
            <w:proofErr w:type="spellStart"/>
            <w:r w:rsidRPr="00E32F74">
              <w:t>Solidworks</w:t>
            </w:r>
            <w:proofErr w:type="spellEnd"/>
            <w:r w:rsidRPr="00E32F74">
              <w:t xml:space="preserve">. Recuperado 3 de septiembre de 2022 de: </w:t>
            </w:r>
            <w:hyperlink r:id="rId67">
              <w:r w:rsidRPr="00E32F74">
                <w:rPr>
                  <w:color w:val="0000FF"/>
                  <w:u w:val="single"/>
                </w:rPr>
                <w:t>https://files.solidworks.com/pdf/introsw.pdf</w:t>
              </w:r>
            </w:hyperlink>
          </w:p>
          <w:p w14:paraId="00000259" w14:textId="77777777" w:rsidR="00EA3037" w:rsidRPr="00E32F74" w:rsidRDefault="00EA3037">
            <w:pPr>
              <w:widowControl w:val="0"/>
              <w:rPr>
                <w:color w:val="B7B7B7"/>
              </w:rPr>
            </w:pPr>
          </w:p>
        </w:tc>
        <w:tc>
          <w:tcPr>
            <w:tcW w:w="2916" w:type="dxa"/>
            <w:shd w:val="clear" w:color="auto" w:fill="auto"/>
            <w:tcMar>
              <w:top w:w="100" w:type="dxa"/>
              <w:left w:w="100" w:type="dxa"/>
              <w:bottom w:w="100" w:type="dxa"/>
              <w:right w:w="100" w:type="dxa"/>
            </w:tcMar>
          </w:tcPr>
          <w:p w14:paraId="0000025A" w14:textId="77777777" w:rsidR="00EA3037" w:rsidRPr="00E32F74" w:rsidRDefault="00000000">
            <w:pPr>
              <w:widowControl w:val="0"/>
              <w:rPr>
                <w:color w:val="B7B7B7"/>
              </w:rPr>
            </w:pPr>
            <w:r w:rsidRPr="00E32F74">
              <w:t xml:space="preserve">Manual </w:t>
            </w:r>
          </w:p>
        </w:tc>
        <w:tc>
          <w:tcPr>
            <w:tcW w:w="4567" w:type="dxa"/>
            <w:shd w:val="clear" w:color="auto" w:fill="auto"/>
            <w:tcMar>
              <w:top w:w="100" w:type="dxa"/>
              <w:left w:w="100" w:type="dxa"/>
              <w:bottom w:w="100" w:type="dxa"/>
              <w:right w:w="100" w:type="dxa"/>
            </w:tcMar>
          </w:tcPr>
          <w:p w14:paraId="0000025B" w14:textId="77777777" w:rsidR="00EA3037" w:rsidRPr="00E32F74" w:rsidRDefault="00000000">
            <w:pPr>
              <w:widowControl w:val="0"/>
            </w:pPr>
            <w:hyperlink r:id="rId68">
              <w:r w:rsidRPr="00E32F74">
                <w:rPr>
                  <w:color w:val="0000FF"/>
                  <w:u w:val="single"/>
                </w:rPr>
                <w:t>https://files.solidworks.com/pdf/introsw.pdf</w:t>
              </w:r>
            </w:hyperlink>
          </w:p>
          <w:p w14:paraId="0000025C" w14:textId="77777777" w:rsidR="00EA3037" w:rsidRPr="00E32F74" w:rsidRDefault="00EA3037">
            <w:pPr>
              <w:widowControl w:val="0"/>
              <w:rPr>
                <w:color w:val="B7B7B7"/>
              </w:rPr>
            </w:pPr>
          </w:p>
        </w:tc>
      </w:tr>
      <w:tr w:rsidR="00EA3037" w:rsidRPr="00E32F74" w14:paraId="598183FD" w14:textId="77777777">
        <w:tc>
          <w:tcPr>
            <w:tcW w:w="1362" w:type="dxa"/>
            <w:shd w:val="clear" w:color="auto" w:fill="auto"/>
            <w:tcMar>
              <w:top w:w="100" w:type="dxa"/>
              <w:left w:w="100" w:type="dxa"/>
              <w:bottom w:w="100" w:type="dxa"/>
              <w:right w:w="100" w:type="dxa"/>
            </w:tcMar>
          </w:tcPr>
          <w:p w14:paraId="0000025D" w14:textId="77777777" w:rsidR="00EA3037" w:rsidRPr="00E32F74" w:rsidRDefault="00000000">
            <w:pPr>
              <w:widowControl w:val="0"/>
              <w:spacing w:after="120"/>
            </w:pPr>
            <w:r w:rsidRPr="00E32F74">
              <w:t xml:space="preserve">Escaneo 3D </w:t>
            </w:r>
          </w:p>
        </w:tc>
        <w:tc>
          <w:tcPr>
            <w:tcW w:w="4567" w:type="dxa"/>
            <w:shd w:val="clear" w:color="auto" w:fill="auto"/>
            <w:tcMar>
              <w:top w:w="100" w:type="dxa"/>
              <w:left w:w="100" w:type="dxa"/>
              <w:bottom w:w="100" w:type="dxa"/>
              <w:right w:w="100" w:type="dxa"/>
            </w:tcMar>
          </w:tcPr>
          <w:p w14:paraId="0000025E" w14:textId="77777777" w:rsidR="00EA3037" w:rsidRPr="00E32F74" w:rsidRDefault="00000000">
            <w:pPr>
              <w:widowControl w:val="0"/>
              <w:pBdr>
                <w:top w:val="nil"/>
                <w:left w:val="nil"/>
                <w:bottom w:val="nil"/>
                <w:right w:val="nil"/>
                <w:between w:val="nil"/>
              </w:pBdr>
            </w:pPr>
            <w:proofErr w:type="spellStart"/>
            <w:r w:rsidRPr="00E32F74">
              <w:t>Engineering</w:t>
            </w:r>
            <w:proofErr w:type="spellEnd"/>
            <w:r w:rsidRPr="00E32F74">
              <w:t xml:space="preserve"> &amp; </w:t>
            </w:r>
            <w:proofErr w:type="spellStart"/>
            <w:r w:rsidRPr="00E32F74">
              <w:t>Manufacturing</w:t>
            </w:r>
            <w:proofErr w:type="spellEnd"/>
            <w:r w:rsidRPr="00E32F74">
              <w:t xml:space="preserve"> </w:t>
            </w:r>
            <w:proofErr w:type="spellStart"/>
            <w:r w:rsidRPr="00E32F74">
              <w:t>Services</w:t>
            </w:r>
            <w:proofErr w:type="spellEnd"/>
            <w:r w:rsidRPr="00E32F74">
              <w:t xml:space="preserve">. (s.f.). </w:t>
            </w:r>
            <w:proofErr w:type="spellStart"/>
            <w:r w:rsidRPr="00E32F74">
              <w:rPr>
                <w:i/>
              </w:rPr>
              <w:t>An</w:t>
            </w:r>
            <w:proofErr w:type="spellEnd"/>
            <w:r w:rsidRPr="00E32F74">
              <w:rPr>
                <w:i/>
              </w:rPr>
              <w:t xml:space="preserve"> </w:t>
            </w:r>
            <w:proofErr w:type="spellStart"/>
            <w:r w:rsidRPr="00E32F74">
              <w:rPr>
                <w:i/>
              </w:rPr>
              <w:t>Introduction</w:t>
            </w:r>
            <w:proofErr w:type="spellEnd"/>
            <w:r w:rsidRPr="00E32F74">
              <w:rPr>
                <w:i/>
              </w:rPr>
              <w:t xml:space="preserve"> </w:t>
            </w:r>
            <w:proofErr w:type="spellStart"/>
            <w:r w:rsidRPr="00E32F74">
              <w:rPr>
                <w:i/>
              </w:rPr>
              <w:t>to</w:t>
            </w:r>
            <w:proofErr w:type="spellEnd"/>
            <w:r w:rsidRPr="00E32F74">
              <w:rPr>
                <w:i/>
              </w:rPr>
              <w:t xml:space="preserve"> 3D </w:t>
            </w:r>
            <w:proofErr w:type="spellStart"/>
            <w:r w:rsidRPr="00E32F74">
              <w:rPr>
                <w:i/>
              </w:rPr>
              <w:t>Scanning</w:t>
            </w:r>
            <w:proofErr w:type="spellEnd"/>
            <w:r w:rsidRPr="00E32F74">
              <w:rPr>
                <w:i/>
              </w:rPr>
              <w:t xml:space="preserve"> E-Book</w:t>
            </w:r>
            <w:r w:rsidRPr="00E32F74">
              <w:t xml:space="preserve">. </w:t>
            </w:r>
            <w:proofErr w:type="spellStart"/>
            <w:r w:rsidRPr="00E32F74">
              <w:t>Engineering</w:t>
            </w:r>
            <w:proofErr w:type="spellEnd"/>
            <w:r w:rsidRPr="00E32F74">
              <w:t xml:space="preserve"> &amp; </w:t>
            </w:r>
            <w:proofErr w:type="spellStart"/>
            <w:r w:rsidRPr="00E32F74">
              <w:t>Manufacturing</w:t>
            </w:r>
            <w:proofErr w:type="spellEnd"/>
            <w:r w:rsidRPr="00E32F74">
              <w:t xml:space="preserve"> </w:t>
            </w:r>
            <w:proofErr w:type="spellStart"/>
            <w:r w:rsidRPr="00E32F74">
              <w:t>Services</w:t>
            </w:r>
            <w:proofErr w:type="spellEnd"/>
            <w:r w:rsidRPr="00E32F74">
              <w:t xml:space="preserve">. Recuperado 2 de septiembre de 2022 de: </w:t>
            </w:r>
            <w:hyperlink r:id="rId69">
              <w:r w:rsidRPr="00E32F74">
                <w:rPr>
                  <w:color w:val="0000FF"/>
                  <w:u w:val="single"/>
                </w:rPr>
                <w:t>https://www.ems-usa.com/tech-papers/An_Introduction_to_3D_Scanning_E-Book.pdf</w:t>
              </w:r>
            </w:hyperlink>
          </w:p>
          <w:p w14:paraId="0000025F" w14:textId="77777777" w:rsidR="00EA3037" w:rsidRPr="00E32F74" w:rsidRDefault="00EA3037">
            <w:pPr>
              <w:widowControl w:val="0"/>
            </w:pPr>
          </w:p>
        </w:tc>
        <w:tc>
          <w:tcPr>
            <w:tcW w:w="2916" w:type="dxa"/>
            <w:shd w:val="clear" w:color="auto" w:fill="auto"/>
            <w:tcMar>
              <w:top w:w="100" w:type="dxa"/>
              <w:left w:w="100" w:type="dxa"/>
              <w:bottom w:w="100" w:type="dxa"/>
              <w:right w:w="100" w:type="dxa"/>
            </w:tcMar>
          </w:tcPr>
          <w:p w14:paraId="00000260" w14:textId="77777777" w:rsidR="00EA3037" w:rsidRPr="00E32F74" w:rsidRDefault="00000000">
            <w:pPr>
              <w:widowControl w:val="0"/>
            </w:pPr>
            <w:r w:rsidRPr="00E32F74">
              <w:t xml:space="preserve">Articulo </w:t>
            </w:r>
          </w:p>
        </w:tc>
        <w:tc>
          <w:tcPr>
            <w:tcW w:w="4567" w:type="dxa"/>
            <w:shd w:val="clear" w:color="auto" w:fill="auto"/>
            <w:tcMar>
              <w:top w:w="100" w:type="dxa"/>
              <w:left w:w="100" w:type="dxa"/>
              <w:bottom w:w="100" w:type="dxa"/>
              <w:right w:w="100" w:type="dxa"/>
            </w:tcMar>
          </w:tcPr>
          <w:p w14:paraId="00000261" w14:textId="77777777" w:rsidR="00EA3037" w:rsidRPr="00E32F74" w:rsidRDefault="00000000">
            <w:pPr>
              <w:widowControl w:val="0"/>
              <w:pBdr>
                <w:top w:val="nil"/>
                <w:left w:val="nil"/>
                <w:bottom w:val="nil"/>
                <w:right w:val="nil"/>
                <w:between w:val="nil"/>
              </w:pBdr>
            </w:pPr>
            <w:hyperlink r:id="rId70">
              <w:r w:rsidRPr="00E32F74">
                <w:rPr>
                  <w:color w:val="0000FF"/>
                  <w:u w:val="single"/>
                </w:rPr>
                <w:t>https://www.ems-usa.com/tech-papers/An_Introduction_to_3D_Scanning_E-Book.pdf</w:t>
              </w:r>
            </w:hyperlink>
          </w:p>
          <w:p w14:paraId="00000262" w14:textId="77777777" w:rsidR="00EA3037" w:rsidRPr="00E32F74" w:rsidRDefault="00EA3037">
            <w:pPr>
              <w:widowControl w:val="0"/>
            </w:pPr>
          </w:p>
        </w:tc>
      </w:tr>
    </w:tbl>
    <w:p w14:paraId="00000263" w14:textId="77777777" w:rsidR="00EA3037" w:rsidRPr="00E32F74" w:rsidRDefault="00EA3037"/>
    <w:p w14:paraId="00000264" w14:textId="77777777" w:rsidR="00EA3037" w:rsidRPr="00E32F74" w:rsidRDefault="00000000">
      <w:pPr>
        <w:rPr>
          <w:b/>
        </w:rPr>
      </w:pPr>
      <w:bookmarkStart w:id="42" w:name="_heading=h.2et92p0" w:colFirst="0" w:colLast="0"/>
      <w:bookmarkEnd w:id="42"/>
      <w:r w:rsidRPr="00E32F74">
        <w:rPr>
          <w:b/>
        </w:rPr>
        <w:t>Glosario</w:t>
      </w:r>
    </w:p>
    <w:p w14:paraId="00000265" w14:textId="77777777" w:rsidR="00EA3037" w:rsidRPr="00E32F74" w:rsidRDefault="00EA3037"/>
    <w:tbl>
      <w:tblPr>
        <w:tblStyle w:val="afffff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EA3037" w:rsidRPr="00E32F74" w14:paraId="58B179C5" w14:textId="77777777">
        <w:trPr>
          <w:trHeight w:val="657"/>
        </w:trPr>
        <w:tc>
          <w:tcPr>
            <w:tcW w:w="1655" w:type="dxa"/>
            <w:shd w:val="clear" w:color="auto" w:fill="C9DAF8"/>
            <w:tcMar>
              <w:top w:w="100" w:type="dxa"/>
              <w:left w:w="100" w:type="dxa"/>
              <w:bottom w:w="100" w:type="dxa"/>
              <w:right w:w="100" w:type="dxa"/>
            </w:tcMar>
          </w:tcPr>
          <w:p w14:paraId="00000266" w14:textId="77777777" w:rsidR="00EA3037" w:rsidRPr="00E32F74" w:rsidRDefault="00000000">
            <w:pPr>
              <w:widowControl w:val="0"/>
              <w:pBdr>
                <w:top w:val="nil"/>
                <w:left w:val="nil"/>
                <w:bottom w:val="nil"/>
                <w:right w:val="nil"/>
                <w:between w:val="nil"/>
              </w:pBdr>
              <w:rPr>
                <w:b/>
              </w:rPr>
            </w:pPr>
            <w:r w:rsidRPr="00E32F74">
              <w:rPr>
                <w:b/>
              </w:rPr>
              <w:t>Tipo de recurso</w:t>
            </w:r>
          </w:p>
        </w:tc>
        <w:tc>
          <w:tcPr>
            <w:tcW w:w="11757" w:type="dxa"/>
            <w:shd w:val="clear" w:color="auto" w:fill="C9DAF8"/>
            <w:tcMar>
              <w:top w:w="100" w:type="dxa"/>
              <w:left w:w="100" w:type="dxa"/>
              <w:bottom w:w="100" w:type="dxa"/>
              <w:right w:w="100" w:type="dxa"/>
            </w:tcMar>
          </w:tcPr>
          <w:p w14:paraId="00000267" w14:textId="77777777" w:rsidR="00EA3037" w:rsidRPr="00E32F74" w:rsidRDefault="00000000">
            <w:pPr>
              <w:keepNext/>
              <w:keepLines/>
              <w:pBdr>
                <w:top w:val="nil"/>
                <w:left w:val="nil"/>
                <w:bottom w:val="nil"/>
                <w:right w:val="nil"/>
                <w:between w:val="nil"/>
              </w:pBdr>
              <w:spacing w:after="60" w:line="276" w:lineRule="auto"/>
              <w:jc w:val="center"/>
              <w:rPr>
                <w:color w:val="000000"/>
              </w:rPr>
            </w:pPr>
            <w:bookmarkStart w:id="43" w:name="_heading=h.tyjcwt" w:colFirst="0" w:colLast="0"/>
            <w:bookmarkEnd w:id="43"/>
            <w:r w:rsidRPr="00E32F74">
              <w:rPr>
                <w:color w:val="000000"/>
              </w:rPr>
              <w:t>Glosario</w:t>
            </w:r>
          </w:p>
        </w:tc>
      </w:tr>
      <w:tr w:rsidR="00EA3037" w:rsidRPr="00E32F74" w14:paraId="2B9953E2" w14:textId="77777777">
        <w:tc>
          <w:tcPr>
            <w:tcW w:w="1655" w:type="dxa"/>
            <w:shd w:val="clear" w:color="auto" w:fill="auto"/>
            <w:tcMar>
              <w:top w:w="100" w:type="dxa"/>
              <w:left w:w="100" w:type="dxa"/>
              <w:bottom w:w="100" w:type="dxa"/>
              <w:right w:w="100" w:type="dxa"/>
            </w:tcMar>
          </w:tcPr>
          <w:p w14:paraId="00000268" w14:textId="77777777" w:rsidR="00EA3037" w:rsidRPr="00E32F74" w:rsidRDefault="00000000">
            <w:pPr>
              <w:widowControl w:val="0"/>
              <w:pBdr>
                <w:top w:val="nil"/>
                <w:left w:val="nil"/>
                <w:bottom w:val="nil"/>
                <w:right w:val="nil"/>
                <w:between w:val="nil"/>
              </w:pBdr>
              <w:rPr>
                <w:color w:val="B7B7B7"/>
              </w:rPr>
            </w:pPr>
            <w:r w:rsidRPr="00E32F74">
              <w:rPr>
                <w:color w:val="202122"/>
              </w:rPr>
              <w:lastRenderedPageBreak/>
              <w:t>Acotado:</w:t>
            </w:r>
          </w:p>
        </w:tc>
        <w:tc>
          <w:tcPr>
            <w:tcW w:w="11757" w:type="dxa"/>
            <w:shd w:val="clear" w:color="auto" w:fill="auto"/>
            <w:tcMar>
              <w:top w:w="100" w:type="dxa"/>
              <w:left w:w="100" w:type="dxa"/>
              <w:bottom w:w="100" w:type="dxa"/>
              <w:right w:w="100" w:type="dxa"/>
            </w:tcMar>
          </w:tcPr>
          <w:p w14:paraId="00000269" w14:textId="77777777" w:rsidR="00EA3037" w:rsidRPr="00E32F74" w:rsidRDefault="00000000">
            <w:pPr>
              <w:widowControl w:val="0"/>
              <w:pBdr>
                <w:top w:val="nil"/>
                <w:left w:val="nil"/>
                <w:bottom w:val="nil"/>
                <w:right w:val="nil"/>
                <w:between w:val="nil"/>
              </w:pBdr>
              <w:rPr>
                <w:color w:val="B7B7B7"/>
              </w:rPr>
            </w:pPr>
            <w:r w:rsidRPr="00E32F74">
              <w:rPr>
                <w:color w:val="202122"/>
              </w:rPr>
              <w:t>acotar es el proceso de anotar, mediante líneas, cifras, signos y símbolos, las medidas de un objeto sobre un dibujo.</w:t>
            </w:r>
          </w:p>
        </w:tc>
      </w:tr>
      <w:tr w:rsidR="00EA3037" w:rsidRPr="00E32F74" w14:paraId="3433CC5C" w14:textId="77777777">
        <w:tc>
          <w:tcPr>
            <w:tcW w:w="1655" w:type="dxa"/>
            <w:shd w:val="clear" w:color="auto" w:fill="auto"/>
            <w:tcMar>
              <w:top w:w="100" w:type="dxa"/>
              <w:left w:w="100" w:type="dxa"/>
              <w:bottom w:w="100" w:type="dxa"/>
              <w:right w:w="100" w:type="dxa"/>
            </w:tcMar>
          </w:tcPr>
          <w:p w14:paraId="0000026A" w14:textId="77777777" w:rsidR="00EA3037" w:rsidRPr="00E32F74" w:rsidRDefault="00000000">
            <w:pPr>
              <w:widowControl w:val="0"/>
              <w:rPr>
                <w:color w:val="B7B7B7"/>
              </w:rPr>
            </w:pPr>
            <w:r w:rsidRPr="00E32F74">
              <w:rPr>
                <w:color w:val="202122"/>
              </w:rPr>
              <w:t>CAD:</w:t>
            </w:r>
          </w:p>
        </w:tc>
        <w:tc>
          <w:tcPr>
            <w:tcW w:w="11757" w:type="dxa"/>
            <w:shd w:val="clear" w:color="auto" w:fill="auto"/>
            <w:tcMar>
              <w:top w:w="100" w:type="dxa"/>
              <w:left w:w="100" w:type="dxa"/>
              <w:bottom w:w="100" w:type="dxa"/>
              <w:right w:w="100" w:type="dxa"/>
            </w:tcMar>
          </w:tcPr>
          <w:p w14:paraId="0000026B" w14:textId="77777777" w:rsidR="00EA3037" w:rsidRPr="00E32F74" w:rsidRDefault="00000000">
            <w:pPr>
              <w:widowControl w:val="0"/>
              <w:rPr>
                <w:color w:val="B7B7B7"/>
              </w:rPr>
            </w:pPr>
            <w:r w:rsidRPr="00E32F74">
              <w:rPr>
                <w:color w:val="202122"/>
              </w:rPr>
              <w:t>diseño o dibujo asistido por computadora.</w:t>
            </w:r>
          </w:p>
        </w:tc>
      </w:tr>
      <w:tr w:rsidR="00EA3037" w:rsidRPr="00E32F74" w14:paraId="4233B54C" w14:textId="77777777">
        <w:tc>
          <w:tcPr>
            <w:tcW w:w="1655" w:type="dxa"/>
            <w:shd w:val="clear" w:color="auto" w:fill="auto"/>
            <w:tcMar>
              <w:top w:w="100" w:type="dxa"/>
              <w:left w:w="100" w:type="dxa"/>
              <w:bottom w:w="100" w:type="dxa"/>
              <w:right w:w="100" w:type="dxa"/>
            </w:tcMar>
          </w:tcPr>
          <w:p w14:paraId="0000026C" w14:textId="77777777" w:rsidR="00EA3037" w:rsidRPr="00E32F74" w:rsidRDefault="00000000">
            <w:pPr>
              <w:widowControl w:val="0"/>
              <w:rPr>
                <w:color w:val="B7B7B7"/>
              </w:rPr>
            </w:pPr>
            <w:r w:rsidRPr="00E32F74">
              <w:rPr>
                <w:color w:val="202122"/>
              </w:rPr>
              <w:t>Despiece:</w:t>
            </w:r>
          </w:p>
        </w:tc>
        <w:tc>
          <w:tcPr>
            <w:tcW w:w="11757" w:type="dxa"/>
            <w:shd w:val="clear" w:color="auto" w:fill="auto"/>
            <w:tcMar>
              <w:top w:w="100" w:type="dxa"/>
              <w:left w:w="100" w:type="dxa"/>
              <w:bottom w:w="100" w:type="dxa"/>
              <w:right w:w="100" w:type="dxa"/>
            </w:tcMar>
          </w:tcPr>
          <w:p w14:paraId="0000026D" w14:textId="77777777" w:rsidR="00EA3037" w:rsidRPr="00E32F74" w:rsidRDefault="00000000">
            <w:pPr>
              <w:widowControl w:val="0"/>
              <w:rPr>
                <w:color w:val="B7B7B7"/>
              </w:rPr>
            </w:pPr>
            <w:r w:rsidRPr="00E32F74">
              <w:rPr>
                <w:color w:val="202122"/>
              </w:rPr>
              <w:t>conjunto o la representación gráfica de un grupo de piezas.</w:t>
            </w:r>
          </w:p>
        </w:tc>
      </w:tr>
      <w:tr w:rsidR="00EA3037" w:rsidRPr="00E32F74" w14:paraId="54BEF036" w14:textId="77777777">
        <w:tc>
          <w:tcPr>
            <w:tcW w:w="1655" w:type="dxa"/>
            <w:shd w:val="clear" w:color="auto" w:fill="auto"/>
            <w:tcMar>
              <w:top w:w="100" w:type="dxa"/>
              <w:left w:w="100" w:type="dxa"/>
              <w:bottom w:w="100" w:type="dxa"/>
              <w:right w:w="100" w:type="dxa"/>
            </w:tcMar>
          </w:tcPr>
          <w:p w14:paraId="0000026E" w14:textId="77777777" w:rsidR="00EA3037" w:rsidRPr="00E32F74" w:rsidRDefault="00000000">
            <w:pPr>
              <w:widowControl w:val="0"/>
              <w:rPr>
                <w:color w:val="B7B7B7"/>
              </w:rPr>
            </w:pPr>
            <w:r w:rsidRPr="00E32F74">
              <w:rPr>
                <w:color w:val="202122"/>
              </w:rPr>
              <w:t>Dibujo:</w:t>
            </w:r>
          </w:p>
        </w:tc>
        <w:tc>
          <w:tcPr>
            <w:tcW w:w="11757" w:type="dxa"/>
            <w:shd w:val="clear" w:color="auto" w:fill="auto"/>
            <w:tcMar>
              <w:top w:w="100" w:type="dxa"/>
              <w:left w:w="100" w:type="dxa"/>
              <w:bottom w:w="100" w:type="dxa"/>
              <w:right w:w="100" w:type="dxa"/>
            </w:tcMar>
          </w:tcPr>
          <w:p w14:paraId="0000026F" w14:textId="77777777" w:rsidR="00EA3037" w:rsidRPr="00E32F74" w:rsidRDefault="00000000">
            <w:pPr>
              <w:widowControl w:val="0"/>
              <w:rPr>
                <w:color w:val="B7B7B7"/>
              </w:rPr>
            </w:pPr>
            <w:r w:rsidRPr="00E32F74">
              <w:rPr>
                <w:color w:val="202122"/>
              </w:rPr>
              <w:t>representación a escala con todos los datos necesarios para definir el objeto.</w:t>
            </w:r>
          </w:p>
        </w:tc>
      </w:tr>
      <w:tr w:rsidR="00EA3037" w:rsidRPr="00E32F74" w14:paraId="3C122C06" w14:textId="77777777">
        <w:tc>
          <w:tcPr>
            <w:tcW w:w="1655" w:type="dxa"/>
            <w:shd w:val="clear" w:color="auto" w:fill="auto"/>
            <w:tcMar>
              <w:top w:w="100" w:type="dxa"/>
              <w:left w:w="100" w:type="dxa"/>
              <w:bottom w:w="100" w:type="dxa"/>
              <w:right w:w="100" w:type="dxa"/>
            </w:tcMar>
          </w:tcPr>
          <w:p w14:paraId="00000270" w14:textId="77777777" w:rsidR="00EA3037" w:rsidRPr="00E32F74" w:rsidRDefault="00000000">
            <w:pPr>
              <w:widowControl w:val="0"/>
              <w:rPr>
                <w:color w:val="B7B7B7"/>
              </w:rPr>
            </w:pPr>
            <w:r w:rsidRPr="00E32F74">
              <w:rPr>
                <w:color w:val="202122"/>
              </w:rPr>
              <w:t>Escáner 3D:</w:t>
            </w:r>
          </w:p>
        </w:tc>
        <w:tc>
          <w:tcPr>
            <w:tcW w:w="11757" w:type="dxa"/>
            <w:shd w:val="clear" w:color="auto" w:fill="auto"/>
            <w:tcMar>
              <w:top w:w="100" w:type="dxa"/>
              <w:left w:w="100" w:type="dxa"/>
              <w:bottom w:w="100" w:type="dxa"/>
              <w:right w:w="100" w:type="dxa"/>
            </w:tcMar>
          </w:tcPr>
          <w:p w14:paraId="00000271" w14:textId="77777777" w:rsidR="00EA3037" w:rsidRPr="00E32F74" w:rsidRDefault="00000000">
            <w:pPr>
              <w:widowControl w:val="0"/>
              <w:rPr>
                <w:color w:val="B7B7B7"/>
              </w:rPr>
            </w:pPr>
            <w:r w:rsidRPr="00E32F74">
              <w:rPr>
                <w:color w:val="202122"/>
              </w:rPr>
              <w:t>dispositivo que tiene la capacidad de analizar un objeto o una escena para reunir datos sobre su forma.</w:t>
            </w:r>
          </w:p>
        </w:tc>
      </w:tr>
      <w:tr w:rsidR="00EA3037" w:rsidRPr="00E32F74" w14:paraId="202FA4F1" w14:textId="77777777">
        <w:tc>
          <w:tcPr>
            <w:tcW w:w="1655" w:type="dxa"/>
            <w:shd w:val="clear" w:color="auto" w:fill="auto"/>
            <w:tcMar>
              <w:top w:w="100" w:type="dxa"/>
              <w:left w:w="100" w:type="dxa"/>
              <w:bottom w:w="100" w:type="dxa"/>
              <w:right w:w="100" w:type="dxa"/>
            </w:tcMar>
          </w:tcPr>
          <w:p w14:paraId="00000272" w14:textId="77777777" w:rsidR="00EA3037" w:rsidRPr="00E32F74" w:rsidRDefault="00000000">
            <w:pPr>
              <w:widowControl w:val="0"/>
              <w:rPr>
                <w:color w:val="B7B7B7"/>
              </w:rPr>
            </w:pPr>
            <w:r w:rsidRPr="00E32F74">
              <w:rPr>
                <w:color w:val="202122"/>
              </w:rPr>
              <w:t>Láser:</w:t>
            </w:r>
          </w:p>
        </w:tc>
        <w:tc>
          <w:tcPr>
            <w:tcW w:w="11757" w:type="dxa"/>
            <w:shd w:val="clear" w:color="auto" w:fill="auto"/>
            <w:tcMar>
              <w:top w:w="100" w:type="dxa"/>
              <w:left w:w="100" w:type="dxa"/>
              <w:bottom w:w="100" w:type="dxa"/>
              <w:right w:w="100" w:type="dxa"/>
            </w:tcMar>
          </w:tcPr>
          <w:p w14:paraId="00000273" w14:textId="77777777" w:rsidR="00EA3037" w:rsidRPr="00E32F74" w:rsidRDefault="00000000">
            <w:pPr>
              <w:widowControl w:val="0"/>
              <w:rPr>
                <w:color w:val="B7B7B7"/>
              </w:rPr>
            </w:pPr>
            <w:r w:rsidRPr="00E32F74">
              <w:t xml:space="preserve">es un acrónimo que significa </w:t>
            </w:r>
            <w:r w:rsidRPr="00E32F74">
              <w:rPr>
                <w:i/>
              </w:rPr>
              <w:t xml:space="preserve">Light </w:t>
            </w:r>
            <w:proofErr w:type="spellStart"/>
            <w:r w:rsidRPr="00E32F74">
              <w:rPr>
                <w:i/>
              </w:rPr>
              <w:t>Amplified</w:t>
            </w:r>
            <w:proofErr w:type="spellEnd"/>
            <w:r w:rsidRPr="00E32F74">
              <w:rPr>
                <w:i/>
              </w:rPr>
              <w:t xml:space="preserve"> </w:t>
            </w:r>
            <w:proofErr w:type="spellStart"/>
            <w:r w:rsidRPr="00E32F74">
              <w:rPr>
                <w:i/>
              </w:rPr>
              <w:t>by</w:t>
            </w:r>
            <w:proofErr w:type="spellEnd"/>
            <w:r w:rsidRPr="00E32F74">
              <w:rPr>
                <w:i/>
              </w:rPr>
              <w:t xml:space="preserve"> </w:t>
            </w:r>
            <w:proofErr w:type="spellStart"/>
            <w:r w:rsidRPr="00E32F74">
              <w:rPr>
                <w:i/>
              </w:rPr>
              <w:t>Stimulated</w:t>
            </w:r>
            <w:proofErr w:type="spellEnd"/>
            <w:r w:rsidRPr="00E32F74">
              <w:rPr>
                <w:i/>
              </w:rPr>
              <w:t xml:space="preserve"> </w:t>
            </w:r>
            <w:proofErr w:type="spellStart"/>
            <w:r w:rsidRPr="00E32F74">
              <w:rPr>
                <w:i/>
              </w:rPr>
              <w:t>Emission</w:t>
            </w:r>
            <w:proofErr w:type="spellEnd"/>
            <w:r w:rsidRPr="00E32F74">
              <w:rPr>
                <w:i/>
              </w:rPr>
              <w:t xml:space="preserve"> </w:t>
            </w:r>
            <w:proofErr w:type="spellStart"/>
            <w:r w:rsidRPr="00E32F74">
              <w:rPr>
                <w:i/>
              </w:rPr>
              <w:t>of</w:t>
            </w:r>
            <w:proofErr w:type="spellEnd"/>
            <w:r w:rsidRPr="00E32F74">
              <w:rPr>
                <w:i/>
              </w:rPr>
              <w:t xml:space="preserve"> </w:t>
            </w:r>
            <w:proofErr w:type="spellStart"/>
            <w:r w:rsidRPr="00E32F74">
              <w:rPr>
                <w:i/>
              </w:rPr>
              <w:t>Radiation</w:t>
            </w:r>
            <w:proofErr w:type="spellEnd"/>
            <w:r w:rsidRPr="00E32F74">
              <w:t xml:space="preserve"> (Luz amplificada por emisión estimulada de radiación).</w:t>
            </w:r>
          </w:p>
        </w:tc>
      </w:tr>
      <w:tr w:rsidR="00EA3037" w:rsidRPr="00E32F74" w14:paraId="5ED78552" w14:textId="77777777">
        <w:tc>
          <w:tcPr>
            <w:tcW w:w="1655" w:type="dxa"/>
            <w:shd w:val="clear" w:color="auto" w:fill="auto"/>
            <w:tcMar>
              <w:top w:w="100" w:type="dxa"/>
              <w:left w:w="100" w:type="dxa"/>
              <w:bottom w:w="100" w:type="dxa"/>
              <w:right w:w="100" w:type="dxa"/>
            </w:tcMar>
          </w:tcPr>
          <w:p w14:paraId="00000274" w14:textId="77777777" w:rsidR="00EA3037" w:rsidRPr="00E32F74" w:rsidRDefault="00000000">
            <w:pPr>
              <w:widowControl w:val="0"/>
              <w:rPr>
                <w:color w:val="B7B7B7"/>
              </w:rPr>
            </w:pPr>
            <w:r w:rsidRPr="00E32F74">
              <w:rPr>
                <w:color w:val="202122"/>
              </w:rPr>
              <w:t>Modelado:</w:t>
            </w:r>
          </w:p>
        </w:tc>
        <w:tc>
          <w:tcPr>
            <w:tcW w:w="11757" w:type="dxa"/>
            <w:shd w:val="clear" w:color="auto" w:fill="auto"/>
            <w:tcMar>
              <w:top w:w="100" w:type="dxa"/>
              <w:left w:w="100" w:type="dxa"/>
              <w:bottom w:w="100" w:type="dxa"/>
              <w:right w:w="100" w:type="dxa"/>
            </w:tcMar>
          </w:tcPr>
          <w:p w14:paraId="00000275" w14:textId="77777777" w:rsidR="00EA3037" w:rsidRPr="00E32F74" w:rsidRDefault="00000000">
            <w:pPr>
              <w:widowControl w:val="0"/>
              <w:rPr>
                <w:color w:val="B7B7B7"/>
              </w:rPr>
            </w:pPr>
            <w:r w:rsidRPr="00E32F74">
              <w:rPr>
                <w:color w:val="202122"/>
              </w:rPr>
              <w:t>proceso de desarrollo de una representación de cualquier objeto tridimensional.</w:t>
            </w:r>
          </w:p>
        </w:tc>
      </w:tr>
      <w:tr w:rsidR="00EA3037" w:rsidRPr="00E32F74" w14:paraId="0D22777B" w14:textId="77777777">
        <w:tc>
          <w:tcPr>
            <w:tcW w:w="1655" w:type="dxa"/>
            <w:shd w:val="clear" w:color="auto" w:fill="auto"/>
            <w:tcMar>
              <w:top w:w="100" w:type="dxa"/>
              <w:left w:w="100" w:type="dxa"/>
              <w:bottom w:w="100" w:type="dxa"/>
              <w:right w:w="100" w:type="dxa"/>
            </w:tcMar>
          </w:tcPr>
          <w:p w14:paraId="00000276" w14:textId="77777777" w:rsidR="00EA3037" w:rsidRPr="00E32F74" w:rsidRDefault="00000000">
            <w:pPr>
              <w:widowControl w:val="0"/>
              <w:rPr>
                <w:color w:val="B7B7B7"/>
              </w:rPr>
            </w:pPr>
            <w:r w:rsidRPr="00E32F74">
              <w:rPr>
                <w:color w:val="202122"/>
              </w:rPr>
              <w:t>Norma:</w:t>
            </w:r>
          </w:p>
        </w:tc>
        <w:tc>
          <w:tcPr>
            <w:tcW w:w="11757" w:type="dxa"/>
            <w:shd w:val="clear" w:color="auto" w:fill="auto"/>
            <w:tcMar>
              <w:top w:w="100" w:type="dxa"/>
              <w:left w:w="100" w:type="dxa"/>
              <w:bottom w:w="100" w:type="dxa"/>
              <w:right w:w="100" w:type="dxa"/>
            </w:tcMar>
          </w:tcPr>
          <w:p w14:paraId="00000277" w14:textId="77777777" w:rsidR="00EA3037" w:rsidRPr="00E32F74" w:rsidRDefault="00000000">
            <w:pPr>
              <w:widowControl w:val="0"/>
              <w:rPr>
                <w:color w:val="B7B7B7"/>
              </w:rPr>
            </w:pPr>
            <w:r w:rsidRPr="00E32F74">
              <w:rPr>
                <w:color w:val="202122"/>
              </w:rPr>
              <w:t>es un valor establecido y conocido que se utiliza para medir una cantidad desconocida.</w:t>
            </w:r>
          </w:p>
        </w:tc>
      </w:tr>
      <w:tr w:rsidR="00EA3037" w:rsidRPr="00E32F74" w14:paraId="7E4E513E" w14:textId="77777777">
        <w:tc>
          <w:tcPr>
            <w:tcW w:w="1655" w:type="dxa"/>
            <w:shd w:val="clear" w:color="auto" w:fill="auto"/>
            <w:tcMar>
              <w:top w:w="100" w:type="dxa"/>
              <w:left w:w="100" w:type="dxa"/>
              <w:bottom w:w="100" w:type="dxa"/>
              <w:right w:w="100" w:type="dxa"/>
            </w:tcMar>
          </w:tcPr>
          <w:p w14:paraId="00000278" w14:textId="77777777" w:rsidR="00EA3037" w:rsidRPr="00E32F74" w:rsidRDefault="00000000">
            <w:pPr>
              <w:widowControl w:val="0"/>
              <w:rPr>
                <w:color w:val="B7B7B7"/>
              </w:rPr>
            </w:pPr>
            <w:r w:rsidRPr="00E32F74">
              <w:rPr>
                <w:color w:val="202122"/>
              </w:rPr>
              <w:t>Nube de puntos:</w:t>
            </w:r>
          </w:p>
        </w:tc>
        <w:tc>
          <w:tcPr>
            <w:tcW w:w="11757" w:type="dxa"/>
            <w:shd w:val="clear" w:color="auto" w:fill="auto"/>
            <w:tcMar>
              <w:top w:w="100" w:type="dxa"/>
              <w:left w:w="100" w:type="dxa"/>
              <w:bottom w:w="100" w:type="dxa"/>
              <w:right w:w="100" w:type="dxa"/>
            </w:tcMar>
          </w:tcPr>
          <w:p w14:paraId="00000279" w14:textId="77777777" w:rsidR="00EA3037" w:rsidRPr="00E32F74" w:rsidRDefault="00000000">
            <w:pPr>
              <w:widowControl w:val="0"/>
              <w:rPr>
                <w:color w:val="B7B7B7"/>
              </w:rPr>
            </w:pPr>
            <w:r w:rsidRPr="00E32F74">
              <w:rPr>
                <w:color w:val="202122"/>
              </w:rPr>
              <w:t>conjunto de vértices en un sistema de coordenadas tridimensional.</w:t>
            </w:r>
          </w:p>
        </w:tc>
      </w:tr>
      <w:tr w:rsidR="00EA3037" w:rsidRPr="00E32F74" w14:paraId="1D8FB422" w14:textId="77777777">
        <w:tc>
          <w:tcPr>
            <w:tcW w:w="1655" w:type="dxa"/>
            <w:shd w:val="clear" w:color="auto" w:fill="auto"/>
            <w:tcMar>
              <w:top w:w="100" w:type="dxa"/>
              <w:left w:w="100" w:type="dxa"/>
              <w:bottom w:w="100" w:type="dxa"/>
              <w:right w:w="100" w:type="dxa"/>
            </w:tcMar>
          </w:tcPr>
          <w:p w14:paraId="0000027A" w14:textId="77777777" w:rsidR="00EA3037" w:rsidRPr="00E32F74" w:rsidRDefault="00000000">
            <w:pPr>
              <w:widowControl w:val="0"/>
              <w:rPr>
                <w:color w:val="B7B7B7"/>
              </w:rPr>
            </w:pPr>
            <w:r w:rsidRPr="00E32F74">
              <w:rPr>
                <w:color w:val="202122"/>
              </w:rPr>
              <w:t>Plano:</w:t>
            </w:r>
          </w:p>
        </w:tc>
        <w:tc>
          <w:tcPr>
            <w:tcW w:w="11757" w:type="dxa"/>
            <w:shd w:val="clear" w:color="auto" w:fill="auto"/>
            <w:tcMar>
              <w:top w:w="100" w:type="dxa"/>
              <w:left w:w="100" w:type="dxa"/>
              <w:bottom w:w="100" w:type="dxa"/>
              <w:right w:w="100" w:type="dxa"/>
            </w:tcMar>
          </w:tcPr>
          <w:p w14:paraId="0000027B" w14:textId="77777777" w:rsidR="00EA3037" w:rsidRPr="00E32F74" w:rsidRDefault="00000000">
            <w:pPr>
              <w:widowControl w:val="0"/>
              <w:rPr>
                <w:color w:val="B7B7B7"/>
              </w:rPr>
            </w:pPr>
            <w:r w:rsidRPr="00E32F74">
              <w:rPr>
                <w:color w:val="202122"/>
              </w:rPr>
              <w:t>representación de los objetos en relación con su posición o la función que cumplen.</w:t>
            </w:r>
          </w:p>
        </w:tc>
      </w:tr>
      <w:tr w:rsidR="00EA3037" w:rsidRPr="00E32F74" w14:paraId="2CFE3287" w14:textId="77777777">
        <w:tc>
          <w:tcPr>
            <w:tcW w:w="1655" w:type="dxa"/>
            <w:shd w:val="clear" w:color="auto" w:fill="auto"/>
            <w:tcMar>
              <w:top w:w="100" w:type="dxa"/>
              <w:left w:w="100" w:type="dxa"/>
              <w:bottom w:w="100" w:type="dxa"/>
              <w:right w:w="100" w:type="dxa"/>
            </w:tcMar>
          </w:tcPr>
          <w:p w14:paraId="0000027C" w14:textId="77777777" w:rsidR="00EA3037" w:rsidRPr="00E32F74" w:rsidRDefault="00000000">
            <w:pPr>
              <w:widowControl w:val="0"/>
              <w:rPr>
                <w:color w:val="B7B7B7"/>
              </w:rPr>
            </w:pPr>
            <w:r w:rsidRPr="00E32F74">
              <w:rPr>
                <w:color w:val="202122"/>
              </w:rPr>
              <w:t>Prototipado:</w:t>
            </w:r>
          </w:p>
        </w:tc>
        <w:tc>
          <w:tcPr>
            <w:tcW w:w="11757" w:type="dxa"/>
            <w:shd w:val="clear" w:color="auto" w:fill="auto"/>
            <w:tcMar>
              <w:top w:w="100" w:type="dxa"/>
              <w:left w:w="100" w:type="dxa"/>
              <w:bottom w:w="100" w:type="dxa"/>
              <w:right w:w="100" w:type="dxa"/>
            </w:tcMar>
          </w:tcPr>
          <w:p w14:paraId="0000027D" w14:textId="77777777" w:rsidR="00EA3037" w:rsidRPr="00E32F74" w:rsidRDefault="00000000">
            <w:pPr>
              <w:widowControl w:val="0"/>
              <w:rPr>
                <w:color w:val="B7B7B7"/>
              </w:rPr>
            </w:pPr>
            <w:r w:rsidRPr="00E32F74">
              <w:rPr>
                <w:color w:val="202122"/>
              </w:rPr>
              <w:t>un prototipo es un primer molde en que se fabrica una figura o elemento mecánico.</w:t>
            </w:r>
          </w:p>
        </w:tc>
      </w:tr>
      <w:tr w:rsidR="00EA3037" w:rsidRPr="00E32F74" w14:paraId="2EE52508" w14:textId="77777777">
        <w:tc>
          <w:tcPr>
            <w:tcW w:w="1655" w:type="dxa"/>
            <w:shd w:val="clear" w:color="auto" w:fill="auto"/>
            <w:tcMar>
              <w:top w:w="100" w:type="dxa"/>
              <w:left w:w="100" w:type="dxa"/>
              <w:bottom w:w="100" w:type="dxa"/>
              <w:right w:w="100" w:type="dxa"/>
            </w:tcMar>
          </w:tcPr>
          <w:p w14:paraId="0000027E" w14:textId="77777777" w:rsidR="00EA3037" w:rsidRPr="00E32F74" w:rsidRDefault="00000000">
            <w:pPr>
              <w:widowControl w:val="0"/>
              <w:rPr>
                <w:color w:val="202122"/>
              </w:rPr>
            </w:pPr>
            <w:r w:rsidRPr="00E32F74">
              <w:rPr>
                <w:color w:val="202122"/>
              </w:rPr>
              <w:t>Simbología:</w:t>
            </w:r>
          </w:p>
        </w:tc>
        <w:tc>
          <w:tcPr>
            <w:tcW w:w="11757" w:type="dxa"/>
            <w:shd w:val="clear" w:color="auto" w:fill="auto"/>
            <w:tcMar>
              <w:top w:w="100" w:type="dxa"/>
              <w:left w:w="100" w:type="dxa"/>
              <w:bottom w:w="100" w:type="dxa"/>
              <w:right w:w="100" w:type="dxa"/>
            </w:tcMar>
          </w:tcPr>
          <w:p w14:paraId="0000027F" w14:textId="77777777" w:rsidR="00EA3037" w:rsidRPr="00E32F74" w:rsidRDefault="00000000">
            <w:pPr>
              <w:widowControl w:val="0"/>
              <w:rPr>
                <w:color w:val="202122"/>
              </w:rPr>
            </w:pPr>
            <w:r w:rsidRPr="00E32F74">
              <w:rPr>
                <w:color w:val="202122"/>
              </w:rPr>
              <w:t>son básicamente pequeños pictogramas y a menudo se asemejan a los elementos reales.</w:t>
            </w:r>
          </w:p>
        </w:tc>
      </w:tr>
      <w:tr w:rsidR="00EA3037" w:rsidRPr="00E32F74" w14:paraId="27CA8265" w14:textId="77777777">
        <w:tc>
          <w:tcPr>
            <w:tcW w:w="1655" w:type="dxa"/>
            <w:shd w:val="clear" w:color="auto" w:fill="auto"/>
            <w:tcMar>
              <w:top w:w="100" w:type="dxa"/>
              <w:left w:w="100" w:type="dxa"/>
              <w:bottom w:w="100" w:type="dxa"/>
              <w:right w:w="100" w:type="dxa"/>
            </w:tcMar>
          </w:tcPr>
          <w:p w14:paraId="00000280" w14:textId="77777777" w:rsidR="00EA3037" w:rsidRPr="00E32F74" w:rsidRDefault="00000000">
            <w:pPr>
              <w:widowControl w:val="0"/>
              <w:rPr>
                <w:color w:val="202122"/>
              </w:rPr>
            </w:pPr>
            <w:r w:rsidRPr="00E32F74">
              <w:rPr>
                <w:color w:val="202122"/>
              </w:rPr>
              <w:t>Sólidos:</w:t>
            </w:r>
          </w:p>
        </w:tc>
        <w:tc>
          <w:tcPr>
            <w:tcW w:w="11757" w:type="dxa"/>
            <w:shd w:val="clear" w:color="auto" w:fill="auto"/>
            <w:tcMar>
              <w:top w:w="100" w:type="dxa"/>
              <w:left w:w="100" w:type="dxa"/>
              <w:bottom w:w="100" w:type="dxa"/>
              <w:right w:w="100" w:type="dxa"/>
            </w:tcMar>
          </w:tcPr>
          <w:p w14:paraId="00000281" w14:textId="77777777" w:rsidR="00EA3037" w:rsidRPr="00E32F74" w:rsidRDefault="00000000">
            <w:pPr>
              <w:widowControl w:val="0"/>
              <w:rPr>
                <w:color w:val="202122"/>
              </w:rPr>
            </w:pPr>
            <w:r w:rsidRPr="00E32F74">
              <w:rPr>
                <w:color w:val="202122"/>
              </w:rPr>
              <w:t>geométrica de tres dimensiones (largo, ancho y alto).</w:t>
            </w:r>
          </w:p>
        </w:tc>
      </w:tr>
    </w:tbl>
    <w:p w14:paraId="00000282" w14:textId="77777777" w:rsidR="00EA3037" w:rsidRPr="00E32F74" w:rsidRDefault="00EA3037"/>
    <w:p w14:paraId="00000283" w14:textId="77777777" w:rsidR="00EA3037" w:rsidRPr="00E32F74" w:rsidRDefault="00EA3037">
      <w:pPr>
        <w:rPr>
          <w:b/>
          <w:color w:val="000000"/>
        </w:rPr>
      </w:pPr>
    </w:p>
    <w:p w14:paraId="00000284" w14:textId="77777777" w:rsidR="00EA3037" w:rsidRPr="00E32F74" w:rsidRDefault="00000000">
      <w:r w:rsidRPr="00E32F74">
        <w:rPr>
          <w:b/>
          <w:color w:val="000000"/>
        </w:rPr>
        <w:t>Referencias bibliográficas</w:t>
      </w:r>
    </w:p>
    <w:p w14:paraId="00000285" w14:textId="77777777" w:rsidR="00EA3037" w:rsidRPr="00E32F74" w:rsidRDefault="00EA3037">
      <w:pPr>
        <w:keepNext/>
        <w:keepLines/>
        <w:pBdr>
          <w:top w:val="nil"/>
          <w:left w:val="nil"/>
          <w:bottom w:val="nil"/>
          <w:right w:val="nil"/>
          <w:between w:val="nil"/>
        </w:pBdr>
        <w:spacing w:after="60"/>
        <w:rPr>
          <w:color w:val="000000"/>
        </w:rPr>
      </w:pPr>
      <w:bookmarkStart w:id="44" w:name="_heading=h.1t3h5sf" w:colFirst="0" w:colLast="0"/>
      <w:bookmarkEnd w:id="44"/>
    </w:p>
    <w:tbl>
      <w:tblPr>
        <w:tblStyle w:val="affff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EA3037" w:rsidRPr="00E32F74" w14:paraId="1EF9120B" w14:textId="77777777">
        <w:trPr>
          <w:trHeight w:val="657"/>
        </w:trPr>
        <w:tc>
          <w:tcPr>
            <w:tcW w:w="1655" w:type="dxa"/>
            <w:shd w:val="clear" w:color="auto" w:fill="C9DAF8"/>
            <w:tcMar>
              <w:top w:w="100" w:type="dxa"/>
              <w:left w:w="100" w:type="dxa"/>
              <w:bottom w:w="100" w:type="dxa"/>
              <w:right w:w="100" w:type="dxa"/>
            </w:tcMar>
          </w:tcPr>
          <w:p w14:paraId="00000286" w14:textId="77777777" w:rsidR="00EA3037" w:rsidRPr="00E32F74" w:rsidRDefault="00000000">
            <w:pPr>
              <w:widowControl w:val="0"/>
              <w:rPr>
                <w:b/>
              </w:rPr>
            </w:pPr>
            <w:r w:rsidRPr="00E32F74">
              <w:rPr>
                <w:b/>
              </w:rPr>
              <w:t>Tipo de recurso</w:t>
            </w:r>
          </w:p>
        </w:tc>
        <w:tc>
          <w:tcPr>
            <w:tcW w:w="11757" w:type="dxa"/>
            <w:shd w:val="clear" w:color="auto" w:fill="C9DAF8"/>
            <w:tcMar>
              <w:top w:w="100" w:type="dxa"/>
              <w:left w:w="100" w:type="dxa"/>
              <w:bottom w:w="100" w:type="dxa"/>
              <w:right w:w="100" w:type="dxa"/>
            </w:tcMar>
          </w:tcPr>
          <w:p w14:paraId="00000287" w14:textId="77777777" w:rsidR="00EA3037" w:rsidRPr="00E32F74" w:rsidRDefault="00000000">
            <w:pPr>
              <w:keepNext/>
              <w:keepLines/>
              <w:pBdr>
                <w:top w:val="nil"/>
                <w:left w:val="nil"/>
                <w:bottom w:val="nil"/>
                <w:right w:val="nil"/>
                <w:between w:val="nil"/>
              </w:pBdr>
              <w:spacing w:after="60"/>
              <w:jc w:val="center"/>
              <w:rPr>
                <w:color w:val="000000"/>
              </w:rPr>
            </w:pPr>
            <w:r w:rsidRPr="00E32F74">
              <w:rPr>
                <w:color w:val="000000"/>
              </w:rPr>
              <w:t>Bibliografía</w:t>
            </w:r>
          </w:p>
        </w:tc>
      </w:tr>
      <w:tr w:rsidR="00EA3037" w:rsidRPr="00E32F74" w14:paraId="5435F00F" w14:textId="77777777">
        <w:trPr>
          <w:trHeight w:val="420"/>
        </w:trPr>
        <w:tc>
          <w:tcPr>
            <w:tcW w:w="13412" w:type="dxa"/>
            <w:gridSpan w:val="2"/>
            <w:shd w:val="clear" w:color="auto" w:fill="auto"/>
            <w:tcMar>
              <w:top w:w="100" w:type="dxa"/>
              <w:left w:w="100" w:type="dxa"/>
              <w:bottom w:w="100" w:type="dxa"/>
              <w:right w:w="100" w:type="dxa"/>
            </w:tcMar>
          </w:tcPr>
          <w:p w14:paraId="00000288" w14:textId="77777777" w:rsidR="00EA3037" w:rsidRPr="00E32F74" w:rsidRDefault="00000000">
            <w:pPr>
              <w:widowControl w:val="0"/>
            </w:pPr>
            <w:proofErr w:type="spellStart"/>
            <w:r w:rsidRPr="00E32F74">
              <w:t>Accasoftware</w:t>
            </w:r>
            <w:proofErr w:type="spellEnd"/>
            <w:r w:rsidRPr="00E32F74">
              <w:t xml:space="preserve">. (2021, 12 julio). </w:t>
            </w:r>
            <w:r w:rsidRPr="00E32F74">
              <w:rPr>
                <w:i/>
              </w:rPr>
              <w:t>Cómo visualizar una nube de puntos en línea</w:t>
            </w:r>
            <w:r w:rsidRPr="00E32F74">
              <w:t xml:space="preserve">. </w:t>
            </w:r>
            <w:proofErr w:type="spellStart"/>
            <w:r w:rsidRPr="00E32F74">
              <w:t>BibLus</w:t>
            </w:r>
            <w:proofErr w:type="spellEnd"/>
            <w:r w:rsidRPr="00E32F74">
              <w:t>. Recuperado 13 de septiembre de 2022 de:</w:t>
            </w:r>
          </w:p>
          <w:p w14:paraId="00000289" w14:textId="77777777" w:rsidR="00EA3037" w:rsidRPr="00E32F74" w:rsidRDefault="00000000">
            <w:pPr>
              <w:widowControl w:val="0"/>
            </w:pPr>
            <w:hyperlink r:id="rId71">
              <w:r w:rsidRPr="00E32F74">
                <w:rPr>
                  <w:color w:val="0000FF"/>
                  <w:u w:val="single"/>
                </w:rPr>
                <w:t>https://biblus.accasoftware.com/es/como-visualizar-una-nube-de-puntos-en-linea/</w:t>
              </w:r>
            </w:hyperlink>
          </w:p>
          <w:p w14:paraId="0000028A" w14:textId="77777777" w:rsidR="00EA3037" w:rsidRPr="00E32F74" w:rsidRDefault="00EA3037">
            <w:pPr>
              <w:widowControl w:val="0"/>
            </w:pPr>
          </w:p>
        </w:tc>
      </w:tr>
      <w:tr w:rsidR="00EA3037" w:rsidRPr="00E32F74" w14:paraId="344754E7" w14:textId="77777777">
        <w:trPr>
          <w:trHeight w:val="420"/>
        </w:trPr>
        <w:tc>
          <w:tcPr>
            <w:tcW w:w="13412" w:type="dxa"/>
            <w:gridSpan w:val="2"/>
            <w:shd w:val="clear" w:color="auto" w:fill="auto"/>
            <w:tcMar>
              <w:top w:w="100" w:type="dxa"/>
              <w:left w:w="100" w:type="dxa"/>
              <w:bottom w:w="100" w:type="dxa"/>
              <w:right w:w="100" w:type="dxa"/>
            </w:tcMar>
          </w:tcPr>
          <w:p w14:paraId="0000028C" w14:textId="77777777" w:rsidR="00EA3037" w:rsidRPr="00E32F74" w:rsidRDefault="00000000">
            <w:pPr>
              <w:widowControl w:val="0"/>
            </w:pPr>
            <w:r w:rsidRPr="00E32F74">
              <w:t xml:space="preserve">Arte, S. F. L. (2022). </w:t>
            </w:r>
            <w:r w:rsidRPr="00E32F74">
              <w:rPr>
                <w:i/>
              </w:rPr>
              <w:t>Escáner de luz estructurada o luz blanca</w:t>
            </w:r>
            <w:r w:rsidRPr="00E32F74">
              <w:t xml:space="preserve">. </w:t>
            </w:r>
            <w:proofErr w:type="spellStart"/>
            <w:r w:rsidRPr="00E32F74">
              <w:t>Factum</w:t>
            </w:r>
            <w:proofErr w:type="spellEnd"/>
            <w:r w:rsidRPr="00E32F74">
              <w:t xml:space="preserve"> arte. </w:t>
            </w:r>
            <w:hyperlink r:id="rId72">
              <w:r w:rsidRPr="00E32F74">
                <w:rPr>
                  <w:color w:val="0000FF"/>
                  <w:u w:val="single"/>
                </w:rPr>
                <w:t>https://www.factum-arte.com/pag/1415/escaner-de-luz-estructurada-o-luz-blanca</w:t>
              </w:r>
            </w:hyperlink>
          </w:p>
          <w:p w14:paraId="0000028D" w14:textId="77777777" w:rsidR="00EA3037" w:rsidRPr="00E32F74" w:rsidRDefault="00EA3037">
            <w:pPr>
              <w:widowControl w:val="0"/>
            </w:pPr>
          </w:p>
        </w:tc>
      </w:tr>
      <w:tr w:rsidR="00EA3037" w:rsidRPr="00E32F74" w14:paraId="2F90F983" w14:textId="77777777">
        <w:trPr>
          <w:trHeight w:val="420"/>
        </w:trPr>
        <w:tc>
          <w:tcPr>
            <w:tcW w:w="13412" w:type="dxa"/>
            <w:gridSpan w:val="2"/>
            <w:shd w:val="clear" w:color="auto" w:fill="auto"/>
            <w:tcMar>
              <w:top w:w="100" w:type="dxa"/>
              <w:left w:w="100" w:type="dxa"/>
              <w:bottom w:w="100" w:type="dxa"/>
              <w:right w:w="100" w:type="dxa"/>
            </w:tcMar>
          </w:tcPr>
          <w:p w14:paraId="0000028F" w14:textId="77777777" w:rsidR="00EA3037" w:rsidRPr="00E32F74" w:rsidRDefault="00000000">
            <w:pPr>
              <w:widowControl w:val="0"/>
            </w:pPr>
            <w:r w:rsidRPr="00E32F74">
              <w:rPr>
                <w:i/>
              </w:rPr>
              <w:t>Acerca del dibujo paramétrico y las restricciones</w:t>
            </w:r>
            <w:r w:rsidRPr="00E32F74">
              <w:t xml:space="preserve">. (2019, 3 abril). AutoCAD 2018 | Autodesk </w:t>
            </w:r>
            <w:proofErr w:type="spellStart"/>
            <w:r w:rsidRPr="00E32F74">
              <w:t>Knowledge</w:t>
            </w:r>
            <w:proofErr w:type="spellEnd"/>
            <w:r w:rsidRPr="00E32F74">
              <w:t xml:space="preserve"> Network. </w:t>
            </w:r>
            <w:hyperlink r:id="rId73">
              <w:r w:rsidRPr="00E32F74">
                <w:rPr>
                  <w:color w:val="0000FF"/>
                  <w:u w:val="single"/>
                </w:rPr>
                <w:t>https://knowledge.autodesk.com/es/support/autocad/learn-explore/caas/CloudHelp/cloudhelp/2018/ESP/AutoCAD-Core/files/GUID-899E008D-B422-4DF2-AC8D-1A4F5701ED4E-htm.html</w:t>
              </w:r>
            </w:hyperlink>
          </w:p>
          <w:p w14:paraId="00000290" w14:textId="77777777" w:rsidR="00EA3037" w:rsidRPr="00E32F74" w:rsidRDefault="00EA3037">
            <w:pPr>
              <w:widowControl w:val="0"/>
              <w:rPr>
                <w:color w:val="B7B7B7"/>
              </w:rPr>
            </w:pPr>
          </w:p>
        </w:tc>
      </w:tr>
      <w:tr w:rsidR="00EA3037" w:rsidRPr="00E32F74" w14:paraId="67C0D707" w14:textId="77777777">
        <w:trPr>
          <w:trHeight w:val="420"/>
        </w:trPr>
        <w:tc>
          <w:tcPr>
            <w:tcW w:w="13412" w:type="dxa"/>
            <w:gridSpan w:val="2"/>
            <w:shd w:val="clear" w:color="auto" w:fill="auto"/>
            <w:tcMar>
              <w:top w:w="100" w:type="dxa"/>
              <w:left w:w="100" w:type="dxa"/>
              <w:bottom w:w="100" w:type="dxa"/>
              <w:right w:w="100" w:type="dxa"/>
            </w:tcMar>
          </w:tcPr>
          <w:p w14:paraId="00000292" w14:textId="77777777" w:rsidR="00EA3037" w:rsidRPr="00E32F74" w:rsidRDefault="00000000">
            <w:pPr>
              <w:widowControl w:val="0"/>
            </w:pPr>
            <w:proofErr w:type="spellStart"/>
            <w:r w:rsidRPr="00E32F74">
              <w:t>Eman</w:t>
            </w:r>
            <w:proofErr w:type="spellEnd"/>
            <w:r w:rsidRPr="00E32F74">
              <w:t xml:space="preserve">. (s.f.). </w:t>
            </w:r>
            <w:r w:rsidRPr="00E32F74">
              <w:rPr>
                <w:i/>
              </w:rPr>
              <w:t>¿Cuáles son las aplicaciones de un escáner láser 3D?</w:t>
            </w:r>
            <w:r w:rsidRPr="00E32F74">
              <w:t xml:space="preserve"> </w:t>
            </w:r>
            <w:proofErr w:type="spellStart"/>
            <w:r w:rsidRPr="00E32F74">
              <w:t>Eman</w:t>
            </w:r>
            <w:proofErr w:type="spellEnd"/>
            <w:r w:rsidRPr="00E32F74">
              <w:t xml:space="preserve"> Ingeniería. Recuperado 2 de septiembre de 2022 de: </w:t>
            </w:r>
          </w:p>
          <w:p w14:paraId="00000293" w14:textId="77777777" w:rsidR="00EA3037" w:rsidRPr="00E32F74" w:rsidRDefault="00000000">
            <w:pPr>
              <w:widowControl w:val="0"/>
            </w:pPr>
            <w:hyperlink r:id="rId74">
              <w:r w:rsidRPr="00E32F74">
                <w:rPr>
                  <w:color w:val="0000FF"/>
                  <w:u w:val="single"/>
                </w:rPr>
                <w:t>https://emaningenieria.com/cuales-son-las-aplicaciones-de-un-escaner-laser-3d/</w:t>
              </w:r>
            </w:hyperlink>
          </w:p>
          <w:p w14:paraId="00000294" w14:textId="77777777" w:rsidR="00EA3037" w:rsidRPr="00E32F74" w:rsidRDefault="00EA3037">
            <w:pPr>
              <w:widowControl w:val="0"/>
            </w:pPr>
          </w:p>
        </w:tc>
      </w:tr>
      <w:tr w:rsidR="00EA3037" w:rsidRPr="00E32F74" w14:paraId="6C060979" w14:textId="77777777">
        <w:trPr>
          <w:trHeight w:val="420"/>
        </w:trPr>
        <w:tc>
          <w:tcPr>
            <w:tcW w:w="13412" w:type="dxa"/>
            <w:gridSpan w:val="2"/>
            <w:shd w:val="clear" w:color="auto" w:fill="auto"/>
            <w:tcMar>
              <w:top w:w="100" w:type="dxa"/>
              <w:left w:w="100" w:type="dxa"/>
              <w:bottom w:w="100" w:type="dxa"/>
              <w:right w:w="100" w:type="dxa"/>
            </w:tcMar>
          </w:tcPr>
          <w:p w14:paraId="00000296" w14:textId="77777777" w:rsidR="00EA3037" w:rsidRPr="00E32F74" w:rsidRDefault="00000000">
            <w:pPr>
              <w:widowControl w:val="0"/>
            </w:pPr>
            <w:proofErr w:type="spellStart"/>
            <w:r w:rsidRPr="00E32F74">
              <w:t>Les.wiki</w:t>
            </w:r>
            <w:proofErr w:type="spellEnd"/>
            <w:r w:rsidRPr="00E32F74">
              <w:t xml:space="preserve">. (s.f.). </w:t>
            </w:r>
            <w:r w:rsidRPr="00E32F74">
              <w:rPr>
                <w:i/>
              </w:rPr>
              <w:t>Diseño paramétrico (</w:t>
            </w:r>
            <w:proofErr w:type="spellStart"/>
            <w:r w:rsidRPr="00E32F74">
              <w:rPr>
                <w:i/>
              </w:rPr>
              <w:t>Parametric</w:t>
            </w:r>
            <w:proofErr w:type="spellEnd"/>
            <w:r w:rsidRPr="00E32F74">
              <w:rPr>
                <w:i/>
              </w:rPr>
              <w:t xml:space="preserve"> </w:t>
            </w:r>
            <w:proofErr w:type="spellStart"/>
            <w:r w:rsidRPr="00E32F74">
              <w:rPr>
                <w:i/>
              </w:rPr>
              <w:t>design</w:t>
            </w:r>
            <w:proofErr w:type="spellEnd"/>
            <w:r w:rsidRPr="00E32F74">
              <w:rPr>
                <w:i/>
              </w:rPr>
              <w:t>).</w:t>
            </w:r>
            <w:r w:rsidRPr="00E32F74">
              <w:t xml:space="preserve"> </w:t>
            </w:r>
            <w:proofErr w:type="spellStart"/>
            <w:r w:rsidRPr="00E32F74">
              <w:t>Les.wiki</w:t>
            </w:r>
            <w:proofErr w:type="spellEnd"/>
            <w:r w:rsidRPr="00E32F74">
              <w:t>. Recuperado 2 de septiembre de 2022 de:</w:t>
            </w:r>
          </w:p>
          <w:p w14:paraId="00000297" w14:textId="77777777" w:rsidR="00EA3037" w:rsidRPr="00E32F74" w:rsidRDefault="00000000">
            <w:pPr>
              <w:widowControl w:val="0"/>
            </w:pPr>
            <w:hyperlink r:id="rId75">
              <w:r w:rsidRPr="00E32F74">
                <w:rPr>
                  <w:color w:val="0000FF"/>
                  <w:u w:val="single"/>
                </w:rPr>
                <w:t>https://les.wiki/detial/Parametric_design</w:t>
              </w:r>
            </w:hyperlink>
          </w:p>
          <w:p w14:paraId="00000298" w14:textId="77777777" w:rsidR="00EA3037" w:rsidRPr="00E32F74" w:rsidRDefault="00000000">
            <w:pPr>
              <w:widowControl w:val="0"/>
            </w:pPr>
            <w:r w:rsidRPr="00E32F74">
              <w:t xml:space="preserve"> </w:t>
            </w:r>
          </w:p>
        </w:tc>
      </w:tr>
      <w:tr w:rsidR="00EA3037" w:rsidRPr="00E32F74" w14:paraId="3EA6504E" w14:textId="77777777">
        <w:trPr>
          <w:trHeight w:val="420"/>
        </w:trPr>
        <w:tc>
          <w:tcPr>
            <w:tcW w:w="13412" w:type="dxa"/>
            <w:gridSpan w:val="2"/>
            <w:shd w:val="clear" w:color="auto" w:fill="auto"/>
            <w:tcMar>
              <w:top w:w="100" w:type="dxa"/>
              <w:left w:w="100" w:type="dxa"/>
              <w:bottom w:w="100" w:type="dxa"/>
              <w:right w:w="100" w:type="dxa"/>
            </w:tcMar>
          </w:tcPr>
          <w:p w14:paraId="0000029A" w14:textId="77777777" w:rsidR="00EA3037" w:rsidRPr="00E32F74" w:rsidRDefault="00000000">
            <w:pPr>
              <w:widowControl w:val="0"/>
            </w:pPr>
            <w:proofErr w:type="spellStart"/>
            <w:r w:rsidRPr="00E32F74">
              <w:t>Tresde</w:t>
            </w:r>
            <w:proofErr w:type="spellEnd"/>
            <w:r w:rsidRPr="00E32F74">
              <w:t xml:space="preserve">. (2019, 5 diciembre). </w:t>
            </w:r>
            <w:r w:rsidRPr="00E32F74">
              <w:rPr>
                <w:i/>
              </w:rPr>
              <w:t xml:space="preserve">Escaneo de luz estructurada: Luz Blanca vs Luz Azul. </w:t>
            </w:r>
            <w:proofErr w:type="spellStart"/>
            <w:r w:rsidRPr="00E32F74">
              <w:t>Tresde</w:t>
            </w:r>
            <w:proofErr w:type="spellEnd"/>
            <w:r w:rsidRPr="00E32F74">
              <w:t>. Recuperado 13 de septiembre de 2022 de:</w:t>
            </w:r>
          </w:p>
          <w:p w14:paraId="0000029B" w14:textId="77777777" w:rsidR="00EA3037" w:rsidRPr="00E32F74" w:rsidRDefault="00000000">
            <w:pPr>
              <w:widowControl w:val="0"/>
            </w:pPr>
            <w:hyperlink r:id="rId76">
              <w:r w:rsidRPr="00E32F74">
                <w:rPr>
                  <w:color w:val="0000FF"/>
                  <w:u w:val="single"/>
                </w:rPr>
                <w:t>https://tresde.pe/escaneo-de-luz-estructurada-luz-blanca-vs-luz-azul/</w:t>
              </w:r>
            </w:hyperlink>
          </w:p>
          <w:p w14:paraId="0000029C" w14:textId="77777777" w:rsidR="00EA3037" w:rsidRPr="00E32F74" w:rsidRDefault="00EA3037">
            <w:pPr>
              <w:widowControl w:val="0"/>
            </w:pPr>
          </w:p>
        </w:tc>
      </w:tr>
      <w:tr w:rsidR="00EA3037" w:rsidRPr="00E32F74" w14:paraId="0D63A92A" w14:textId="77777777">
        <w:trPr>
          <w:trHeight w:val="420"/>
        </w:trPr>
        <w:tc>
          <w:tcPr>
            <w:tcW w:w="13412" w:type="dxa"/>
            <w:gridSpan w:val="2"/>
            <w:shd w:val="clear" w:color="auto" w:fill="auto"/>
            <w:tcMar>
              <w:top w:w="100" w:type="dxa"/>
              <w:left w:w="100" w:type="dxa"/>
              <w:bottom w:w="100" w:type="dxa"/>
              <w:right w:w="100" w:type="dxa"/>
            </w:tcMar>
          </w:tcPr>
          <w:p w14:paraId="0000029E" w14:textId="77777777" w:rsidR="00EA3037" w:rsidRPr="00E32F74" w:rsidRDefault="00000000">
            <w:pPr>
              <w:widowControl w:val="0"/>
            </w:pPr>
            <w:r w:rsidRPr="00E32F74">
              <w:lastRenderedPageBreak/>
              <w:t xml:space="preserve">V., C. (2019, 8 agosto). </w:t>
            </w:r>
            <w:r w:rsidRPr="00E32F74">
              <w:rPr>
                <w:i/>
              </w:rPr>
              <w:t xml:space="preserve">Laser Scanner vs </w:t>
            </w:r>
            <w:proofErr w:type="spellStart"/>
            <w:r w:rsidRPr="00E32F74">
              <w:rPr>
                <w:i/>
              </w:rPr>
              <w:t>Structured</w:t>
            </w:r>
            <w:proofErr w:type="spellEnd"/>
            <w:r w:rsidRPr="00E32F74">
              <w:rPr>
                <w:i/>
              </w:rPr>
              <w:t xml:space="preserve"> Light Scanner: </w:t>
            </w:r>
            <w:proofErr w:type="spellStart"/>
            <w:proofErr w:type="gramStart"/>
            <w:r w:rsidRPr="00E32F74">
              <w:rPr>
                <w:i/>
              </w:rPr>
              <w:t>which</w:t>
            </w:r>
            <w:proofErr w:type="spellEnd"/>
            <w:r w:rsidRPr="00E32F74">
              <w:rPr>
                <w:i/>
              </w:rPr>
              <w:t xml:space="preserve"> </w:t>
            </w:r>
            <w:proofErr w:type="spellStart"/>
            <w:r w:rsidRPr="00E32F74">
              <w:rPr>
                <w:i/>
              </w:rPr>
              <w:t>should</w:t>
            </w:r>
            <w:proofErr w:type="spellEnd"/>
            <w:r w:rsidRPr="00E32F74">
              <w:rPr>
                <w:i/>
              </w:rPr>
              <w:t xml:space="preserve"> </w:t>
            </w:r>
            <w:proofErr w:type="spellStart"/>
            <w:r w:rsidRPr="00E32F74">
              <w:rPr>
                <w:i/>
              </w:rPr>
              <w:t>you</w:t>
            </w:r>
            <w:proofErr w:type="spellEnd"/>
            <w:r w:rsidRPr="00E32F74">
              <w:rPr>
                <w:i/>
              </w:rPr>
              <w:t xml:space="preserve"> </w:t>
            </w:r>
            <w:proofErr w:type="spellStart"/>
            <w:r w:rsidRPr="00E32F74">
              <w:rPr>
                <w:i/>
              </w:rPr>
              <w:t>choose</w:t>
            </w:r>
            <w:proofErr w:type="spellEnd"/>
            <w:r w:rsidRPr="00E32F74">
              <w:t>?</w:t>
            </w:r>
            <w:proofErr w:type="gramEnd"/>
            <w:r w:rsidRPr="00E32F74">
              <w:t xml:space="preserve"> 3Dnatives. </w:t>
            </w:r>
            <w:hyperlink r:id="rId77">
              <w:r w:rsidRPr="00E32F74">
                <w:rPr>
                  <w:color w:val="0000FF"/>
                  <w:u w:val="single"/>
                </w:rPr>
                <w:t>https://www.3dnatives.com/en/laser-3d-scanner-vs-structured-light-3d-scanner-080820194/#</w:t>
              </w:r>
            </w:hyperlink>
            <w:r w:rsidRPr="00E32F74">
              <w:t>!</w:t>
            </w:r>
          </w:p>
          <w:p w14:paraId="0000029F" w14:textId="77777777" w:rsidR="00EA3037" w:rsidRPr="00E32F74" w:rsidRDefault="00EA3037">
            <w:pPr>
              <w:widowControl w:val="0"/>
            </w:pPr>
          </w:p>
        </w:tc>
      </w:tr>
      <w:tr w:rsidR="00EA3037" w14:paraId="435D6828" w14:textId="77777777">
        <w:trPr>
          <w:trHeight w:val="420"/>
        </w:trPr>
        <w:tc>
          <w:tcPr>
            <w:tcW w:w="13412" w:type="dxa"/>
            <w:gridSpan w:val="2"/>
            <w:shd w:val="clear" w:color="auto" w:fill="auto"/>
            <w:tcMar>
              <w:top w:w="100" w:type="dxa"/>
              <w:left w:w="100" w:type="dxa"/>
              <w:bottom w:w="100" w:type="dxa"/>
              <w:right w:w="100" w:type="dxa"/>
            </w:tcMar>
          </w:tcPr>
          <w:p w14:paraId="000002A1" w14:textId="77777777" w:rsidR="00EA3037" w:rsidRPr="00E32F74" w:rsidRDefault="00000000">
            <w:pPr>
              <w:widowControl w:val="0"/>
            </w:pPr>
            <w:r w:rsidRPr="00E32F74">
              <w:t xml:space="preserve">Vector </w:t>
            </w:r>
            <w:proofErr w:type="gramStart"/>
            <w:r w:rsidRPr="00E32F74">
              <w:t>cero metrología</w:t>
            </w:r>
            <w:proofErr w:type="gramEnd"/>
            <w:r w:rsidRPr="00E32F74">
              <w:t xml:space="preserve">. (2022, April 26). </w:t>
            </w:r>
            <w:r w:rsidRPr="00E32F74">
              <w:rPr>
                <w:i/>
              </w:rPr>
              <w:t>7 ventajas de la medición con Escáner 3D | BLOG Vector 0 Metrología</w:t>
            </w:r>
            <w:r w:rsidRPr="00E32F74">
              <w:t xml:space="preserve">. vector </w:t>
            </w:r>
            <w:proofErr w:type="gramStart"/>
            <w:r w:rsidRPr="00E32F74">
              <w:t>cero metrología</w:t>
            </w:r>
            <w:proofErr w:type="gramEnd"/>
            <w:r w:rsidRPr="00E32F74">
              <w:t>. Recuperado 13 de septiembre de 2022 de:</w:t>
            </w:r>
          </w:p>
          <w:p w14:paraId="000002A2" w14:textId="77777777" w:rsidR="00EA3037" w:rsidRPr="00E32F74" w:rsidRDefault="00EA3037">
            <w:pPr>
              <w:widowControl w:val="0"/>
            </w:pPr>
          </w:p>
          <w:p w14:paraId="000002A3" w14:textId="77777777" w:rsidR="00EA3037" w:rsidRDefault="00000000">
            <w:pPr>
              <w:widowControl w:val="0"/>
            </w:pPr>
            <w:hyperlink r:id="rId78">
              <w:r w:rsidRPr="00E32F74">
                <w:rPr>
                  <w:color w:val="0000FF"/>
                  <w:u w:val="single"/>
                </w:rPr>
                <w:t>https://vector0metrologia.com/7-ventajas-medicion-escaner-3d/</w:t>
              </w:r>
            </w:hyperlink>
          </w:p>
          <w:p w14:paraId="000002A4" w14:textId="77777777" w:rsidR="00EA3037" w:rsidRDefault="00EA3037">
            <w:pPr>
              <w:widowControl w:val="0"/>
            </w:pPr>
          </w:p>
        </w:tc>
      </w:tr>
    </w:tbl>
    <w:p w14:paraId="000002A6" w14:textId="77777777" w:rsidR="00EA3037" w:rsidRDefault="00EA3037">
      <w:pPr>
        <w:keepNext/>
        <w:keepLines/>
        <w:pBdr>
          <w:top w:val="nil"/>
          <w:left w:val="nil"/>
          <w:bottom w:val="nil"/>
          <w:right w:val="nil"/>
          <w:between w:val="nil"/>
        </w:pBdr>
        <w:spacing w:after="60"/>
        <w:rPr>
          <w:color w:val="000000"/>
        </w:rPr>
      </w:pPr>
    </w:p>
    <w:sectPr w:rsidR="00EA3037">
      <w:headerReference w:type="default" r:id="rId79"/>
      <w:footerReference w:type="default" r:id="rId80"/>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liana Jaramillo" w:date="2022-09-07T20:48:00Z" w:initials="">
    <w:p w14:paraId="0000030D" w14:textId="77777777" w:rsidR="00EA3037" w:rsidRDefault="00000000">
      <w:pPr>
        <w:widowControl w:val="0"/>
        <w:pBdr>
          <w:top w:val="nil"/>
          <w:left w:val="nil"/>
          <w:bottom w:val="nil"/>
          <w:right w:val="nil"/>
          <w:between w:val="nil"/>
        </w:pBdr>
        <w:spacing w:line="240" w:lineRule="auto"/>
        <w:rPr>
          <w:color w:val="000000"/>
        </w:rPr>
      </w:pPr>
      <w:r>
        <w:rPr>
          <w:color w:val="000000"/>
        </w:rPr>
        <w:t>Se crearon cambios en la tabla de contenidos.</w:t>
      </w:r>
    </w:p>
    <w:p w14:paraId="0000030E" w14:textId="77777777" w:rsidR="00EA3037" w:rsidRDefault="00EA3037">
      <w:pPr>
        <w:widowControl w:val="0"/>
        <w:pBdr>
          <w:top w:val="nil"/>
          <w:left w:val="nil"/>
          <w:bottom w:val="nil"/>
          <w:right w:val="nil"/>
          <w:between w:val="nil"/>
        </w:pBdr>
        <w:spacing w:line="240" w:lineRule="auto"/>
        <w:rPr>
          <w:color w:val="000000"/>
        </w:rPr>
      </w:pPr>
    </w:p>
    <w:p w14:paraId="0000030F" w14:textId="77777777" w:rsidR="00EA3037" w:rsidRDefault="00000000">
      <w:pPr>
        <w:widowControl w:val="0"/>
        <w:pBdr>
          <w:top w:val="nil"/>
          <w:left w:val="nil"/>
          <w:bottom w:val="nil"/>
          <w:right w:val="nil"/>
          <w:between w:val="nil"/>
        </w:pBdr>
        <w:spacing w:line="240" w:lineRule="auto"/>
        <w:rPr>
          <w:color w:val="000000"/>
        </w:rPr>
      </w:pPr>
      <w:r>
        <w:rPr>
          <w:color w:val="000000"/>
        </w:rPr>
        <w:t>Tabla de contenidos en la matriz:</w:t>
      </w:r>
    </w:p>
    <w:p w14:paraId="00000310" w14:textId="77777777" w:rsidR="00EA3037" w:rsidRDefault="00000000">
      <w:pPr>
        <w:widowControl w:val="0"/>
        <w:pBdr>
          <w:top w:val="nil"/>
          <w:left w:val="nil"/>
          <w:bottom w:val="nil"/>
          <w:right w:val="nil"/>
          <w:between w:val="nil"/>
        </w:pBdr>
        <w:spacing w:line="240" w:lineRule="auto"/>
        <w:rPr>
          <w:color w:val="000000"/>
        </w:rPr>
      </w:pPr>
      <w:r>
        <w:rPr>
          <w:color w:val="000000"/>
        </w:rPr>
        <w:t>1. Teoría de nubes de puntos, referenciación y comprobación de errores</w:t>
      </w:r>
    </w:p>
    <w:p w14:paraId="00000311" w14:textId="77777777" w:rsidR="00EA3037" w:rsidRDefault="00EA3037">
      <w:pPr>
        <w:widowControl w:val="0"/>
        <w:pBdr>
          <w:top w:val="nil"/>
          <w:left w:val="nil"/>
          <w:bottom w:val="nil"/>
          <w:right w:val="nil"/>
          <w:between w:val="nil"/>
        </w:pBdr>
        <w:spacing w:line="240" w:lineRule="auto"/>
        <w:rPr>
          <w:color w:val="000000"/>
        </w:rPr>
      </w:pPr>
    </w:p>
    <w:p w14:paraId="00000312" w14:textId="77777777" w:rsidR="00EA3037" w:rsidRDefault="00000000">
      <w:pPr>
        <w:widowControl w:val="0"/>
        <w:pBdr>
          <w:top w:val="nil"/>
          <w:left w:val="nil"/>
          <w:bottom w:val="nil"/>
          <w:right w:val="nil"/>
          <w:between w:val="nil"/>
        </w:pBdr>
        <w:spacing w:line="240" w:lineRule="auto"/>
        <w:rPr>
          <w:color w:val="000000"/>
        </w:rPr>
      </w:pPr>
      <w:r>
        <w:rPr>
          <w:color w:val="000000"/>
        </w:rPr>
        <w:t>2. Tratamiento y limpieza de nubes de puntos de láser escáner 3D</w:t>
      </w:r>
    </w:p>
    <w:p w14:paraId="00000313" w14:textId="77777777" w:rsidR="00EA3037" w:rsidRDefault="00EA3037">
      <w:pPr>
        <w:widowControl w:val="0"/>
        <w:pBdr>
          <w:top w:val="nil"/>
          <w:left w:val="nil"/>
          <w:bottom w:val="nil"/>
          <w:right w:val="nil"/>
          <w:between w:val="nil"/>
        </w:pBdr>
        <w:spacing w:line="240" w:lineRule="auto"/>
        <w:rPr>
          <w:color w:val="000000"/>
        </w:rPr>
      </w:pPr>
    </w:p>
    <w:p w14:paraId="00000314" w14:textId="77777777" w:rsidR="00EA3037" w:rsidRDefault="00000000">
      <w:pPr>
        <w:widowControl w:val="0"/>
        <w:pBdr>
          <w:top w:val="nil"/>
          <w:left w:val="nil"/>
          <w:bottom w:val="nil"/>
          <w:right w:val="nil"/>
          <w:between w:val="nil"/>
        </w:pBdr>
        <w:spacing w:line="240" w:lineRule="auto"/>
        <w:rPr>
          <w:color w:val="000000"/>
        </w:rPr>
      </w:pPr>
      <w:r>
        <w:rPr>
          <w:color w:val="000000"/>
        </w:rPr>
        <w:t>3. Generación y exportación de productos derivados</w:t>
      </w:r>
    </w:p>
    <w:p w14:paraId="00000315" w14:textId="77777777" w:rsidR="00EA3037" w:rsidRDefault="00EA3037">
      <w:pPr>
        <w:widowControl w:val="0"/>
        <w:pBdr>
          <w:top w:val="nil"/>
          <w:left w:val="nil"/>
          <w:bottom w:val="nil"/>
          <w:right w:val="nil"/>
          <w:between w:val="nil"/>
        </w:pBdr>
        <w:spacing w:line="240" w:lineRule="auto"/>
        <w:rPr>
          <w:color w:val="000000"/>
        </w:rPr>
      </w:pPr>
    </w:p>
    <w:p w14:paraId="00000316" w14:textId="77777777" w:rsidR="00EA3037" w:rsidRDefault="00000000">
      <w:pPr>
        <w:widowControl w:val="0"/>
        <w:pBdr>
          <w:top w:val="nil"/>
          <w:left w:val="nil"/>
          <w:bottom w:val="nil"/>
          <w:right w:val="nil"/>
          <w:between w:val="nil"/>
        </w:pBdr>
        <w:spacing w:line="240" w:lineRule="auto"/>
        <w:rPr>
          <w:color w:val="000000"/>
        </w:rPr>
      </w:pPr>
      <w:r>
        <w:rPr>
          <w:color w:val="000000"/>
        </w:rPr>
        <w:t>4. Toma de datos con un escáner 3D de luz blanca estructurada para objeto cercano</w:t>
      </w:r>
    </w:p>
  </w:comment>
  <w:comment w:id="4" w:author="Petri Cor" w:date="2022-08-25T17:00:00Z" w:initials="">
    <w:p w14:paraId="00000325"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326" w14:textId="77777777" w:rsidR="00EA3037" w:rsidRDefault="00000000">
      <w:pPr>
        <w:widowControl w:val="0"/>
        <w:pBdr>
          <w:top w:val="nil"/>
          <w:left w:val="nil"/>
          <w:bottom w:val="nil"/>
          <w:right w:val="nil"/>
          <w:between w:val="nil"/>
        </w:pBdr>
        <w:spacing w:line="240" w:lineRule="auto"/>
        <w:rPr>
          <w:color w:val="000000"/>
        </w:rPr>
      </w:pPr>
      <w:r>
        <w:rPr>
          <w:color w:val="000000"/>
        </w:rPr>
        <w:t>https://www.creaform3d.com/sites/default/files/styles/gallery-block-view-featured/public/assets/galleries/gallerie-08_3.jpg</w:t>
      </w:r>
    </w:p>
  </w:comment>
  <w:comment w:id="5" w:author="Petri Cor" w:date="2022-08-25T17:08:00Z" w:initials="">
    <w:p w14:paraId="000002D7"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2D8" w14:textId="77777777" w:rsidR="00EA3037" w:rsidRDefault="00000000">
      <w:pPr>
        <w:widowControl w:val="0"/>
        <w:pBdr>
          <w:top w:val="nil"/>
          <w:left w:val="nil"/>
          <w:bottom w:val="nil"/>
          <w:right w:val="nil"/>
          <w:between w:val="nil"/>
        </w:pBdr>
        <w:spacing w:line="240" w:lineRule="auto"/>
        <w:rPr>
          <w:color w:val="000000"/>
        </w:rPr>
      </w:pPr>
      <w:r>
        <w:rPr>
          <w:color w:val="000000"/>
        </w:rPr>
        <w:t>https://www.creaform3d.com/blog//pun5th75ef_wp/wp-content/uploads/Creaform_GoSCAN3D_Inspection_Metrology_Lab-4.jpg</w:t>
      </w:r>
    </w:p>
  </w:comment>
  <w:comment w:id="6" w:author="Petri Cor" w:date="2022-08-25T17:09:00Z" w:initials="">
    <w:p w14:paraId="000002C2"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2C3" w14:textId="77777777" w:rsidR="00EA3037" w:rsidRDefault="00000000">
      <w:pPr>
        <w:widowControl w:val="0"/>
        <w:pBdr>
          <w:top w:val="nil"/>
          <w:left w:val="nil"/>
          <w:bottom w:val="nil"/>
          <w:right w:val="nil"/>
          <w:between w:val="nil"/>
        </w:pBdr>
        <w:spacing w:line="240" w:lineRule="auto"/>
        <w:rPr>
          <w:color w:val="000000"/>
        </w:rPr>
      </w:pPr>
      <w:r>
        <w:rPr>
          <w:color w:val="000000"/>
        </w:rPr>
        <w:t>http://cdn.cnn.com/cnnnext/dam/assets/190417151719-01-notre-dame-laser-scan.jpg</w:t>
      </w:r>
    </w:p>
  </w:comment>
  <w:comment w:id="7" w:author="Petri Cor" w:date="2022-08-25T17:10:00Z" w:initials="">
    <w:p w14:paraId="00000322"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323" w14:textId="77777777" w:rsidR="00EA3037" w:rsidRDefault="00000000">
      <w:pPr>
        <w:widowControl w:val="0"/>
        <w:pBdr>
          <w:top w:val="nil"/>
          <w:left w:val="nil"/>
          <w:bottom w:val="nil"/>
          <w:right w:val="nil"/>
          <w:between w:val="nil"/>
        </w:pBdr>
        <w:spacing w:line="240" w:lineRule="auto"/>
        <w:rPr>
          <w:color w:val="000000"/>
        </w:rPr>
      </w:pPr>
      <w:r>
        <w:rPr>
          <w:color w:val="000000"/>
        </w:rPr>
        <w:t>http://cdn2.hubspot.net/hub/386543/file-696509882-jpg/3D_dental_scan.jpg?t=1416511866722</w:t>
      </w:r>
    </w:p>
  </w:comment>
  <w:comment w:id="8" w:author="Wilson Salamanca" w:date="2022-09-23T21:51:00Z" w:initials="">
    <w:p w14:paraId="7BD02CC7" w14:textId="15403709"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 </w:t>
      </w:r>
      <w:hyperlink r:id="rId1" w:history="1">
        <w:r w:rsidR="006967F1" w:rsidRPr="008C30E1">
          <w:rPr>
            <w:rStyle w:val="Hipervnculo"/>
          </w:rPr>
          <w:t>https://www.3dnatives.com/es/wp-content/uploads/sites/4/laser_1.jpg</w:t>
        </w:r>
      </w:hyperlink>
    </w:p>
    <w:p w14:paraId="2E99F54E" w14:textId="77777777" w:rsidR="006967F1" w:rsidRDefault="006967F1">
      <w:pPr>
        <w:widowControl w:val="0"/>
        <w:pBdr>
          <w:top w:val="nil"/>
          <w:left w:val="nil"/>
          <w:bottom w:val="nil"/>
          <w:right w:val="nil"/>
          <w:between w:val="nil"/>
        </w:pBdr>
        <w:spacing w:line="240" w:lineRule="auto"/>
        <w:rPr>
          <w:color w:val="000000"/>
        </w:rPr>
      </w:pPr>
    </w:p>
    <w:p w14:paraId="1EB89166" w14:textId="77777777" w:rsidR="006967F1" w:rsidRDefault="006967F1">
      <w:pPr>
        <w:widowControl w:val="0"/>
        <w:pBdr>
          <w:top w:val="nil"/>
          <w:left w:val="nil"/>
          <w:bottom w:val="nil"/>
          <w:right w:val="nil"/>
          <w:between w:val="nil"/>
        </w:pBdr>
        <w:spacing w:line="240" w:lineRule="auto"/>
        <w:rPr>
          <w:color w:val="000000"/>
        </w:rPr>
      </w:pPr>
    </w:p>
    <w:p w14:paraId="00000324" w14:textId="111B1CC5" w:rsidR="006967F1" w:rsidRDefault="00A73886">
      <w:pPr>
        <w:widowControl w:val="0"/>
        <w:pBdr>
          <w:top w:val="nil"/>
          <w:left w:val="nil"/>
          <w:bottom w:val="nil"/>
          <w:right w:val="nil"/>
          <w:between w:val="nil"/>
        </w:pBdr>
        <w:spacing w:line="240" w:lineRule="auto"/>
        <w:rPr>
          <w:color w:val="000000"/>
        </w:rPr>
      </w:pPr>
      <w:r w:rsidRPr="00A73886">
        <w:t>225223_ i1</w:t>
      </w:r>
    </w:p>
  </w:comment>
  <w:comment w:id="9" w:author="Petri Cor" w:date="2022-08-25T19:49:00Z" w:initials="">
    <w:p w14:paraId="000002F1"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2F2" w14:textId="77777777" w:rsidR="00EA3037" w:rsidRDefault="00000000">
      <w:pPr>
        <w:widowControl w:val="0"/>
        <w:pBdr>
          <w:top w:val="nil"/>
          <w:left w:val="nil"/>
          <w:bottom w:val="nil"/>
          <w:right w:val="nil"/>
          <w:between w:val="nil"/>
        </w:pBdr>
        <w:spacing w:line="240" w:lineRule="auto"/>
        <w:rPr>
          <w:color w:val="000000"/>
        </w:rPr>
      </w:pPr>
      <w:r>
        <w:rPr>
          <w:color w:val="000000"/>
        </w:rPr>
        <w:t>https://creatorium3d.com/wp-content/uploads/2021/07/escaner-3d.jpg</w:t>
      </w:r>
    </w:p>
  </w:comment>
  <w:comment w:id="10" w:author="Petri Cor" w:date="2022-09-27T18:54:00Z" w:initials="PC">
    <w:p w14:paraId="72F661FC" w14:textId="77777777" w:rsidR="00EF6118" w:rsidRDefault="00554B61">
      <w:pPr>
        <w:pStyle w:val="Textocomentario"/>
      </w:pPr>
      <w:r>
        <w:rPr>
          <w:rStyle w:val="Refdecomentario"/>
        </w:rPr>
        <w:annotationRef/>
      </w:r>
      <w:r>
        <w:t>El cuadro te texto que contenía esta información se cambió por los</w:t>
      </w:r>
      <w:r w:rsidR="00EF6118">
        <w:t xml:space="preserve"> dos</w:t>
      </w:r>
      <w:r>
        <w:t xml:space="preserve"> recursos slider pasos</w:t>
      </w:r>
      <w:r w:rsidR="00EF6118">
        <w:t xml:space="preserve"> que se presentan</w:t>
      </w:r>
      <w:r>
        <w:t xml:space="preserve">. </w:t>
      </w:r>
    </w:p>
    <w:p w14:paraId="0B3A32EB" w14:textId="52C012BF" w:rsidR="00EF6118" w:rsidRDefault="00EF6118">
      <w:pPr>
        <w:pStyle w:val="Textocomentario"/>
      </w:pPr>
    </w:p>
    <w:p w14:paraId="453D1C0D" w14:textId="5469E7A1" w:rsidR="00EF6118" w:rsidRDefault="00EF6118">
      <w:pPr>
        <w:pStyle w:val="Textocomentario"/>
      </w:pPr>
      <w:r>
        <w:t>Las preguntas que había se dejaron como títulos:</w:t>
      </w:r>
    </w:p>
    <w:p w14:paraId="42D18AA6" w14:textId="77777777" w:rsidR="00EF6118" w:rsidRDefault="00EF6118">
      <w:pPr>
        <w:pStyle w:val="Textocomentario"/>
      </w:pPr>
    </w:p>
    <w:p w14:paraId="1BE84C41" w14:textId="77777777" w:rsidR="00EF6118" w:rsidRDefault="00EF6118">
      <w:pPr>
        <w:pStyle w:val="Textocomentario"/>
        <w:rPr>
          <w:b/>
          <w:bCs/>
        </w:rPr>
      </w:pPr>
      <w:r w:rsidRPr="00394E38">
        <w:rPr>
          <w:b/>
          <w:bCs/>
        </w:rPr>
        <w:t>¿Qué sectores usan el escaneo 3D?</w:t>
      </w:r>
    </w:p>
    <w:p w14:paraId="2389AEAC" w14:textId="77777777" w:rsidR="00EF6118" w:rsidRDefault="00EF6118" w:rsidP="00EF6118">
      <w:pPr>
        <w:jc w:val="both"/>
        <w:rPr>
          <w:b/>
          <w:bCs/>
        </w:rPr>
      </w:pPr>
    </w:p>
    <w:p w14:paraId="002147E3" w14:textId="25ED8164" w:rsidR="00EF6118" w:rsidRPr="00394E38" w:rsidRDefault="00EF6118" w:rsidP="00EF6118">
      <w:pPr>
        <w:jc w:val="both"/>
        <w:rPr>
          <w:b/>
          <w:bCs/>
        </w:rPr>
      </w:pPr>
      <w:r w:rsidRPr="00394E38">
        <w:rPr>
          <w:b/>
          <w:bCs/>
        </w:rPr>
        <w:t>¿Cuáles son las ventajas de medir con un escáner 3D?</w:t>
      </w:r>
    </w:p>
    <w:p w14:paraId="2D9C1E20" w14:textId="5875025B" w:rsidR="00EF6118" w:rsidRDefault="00EF6118">
      <w:pPr>
        <w:pStyle w:val="Textocomentario"/>
      </w:pPr>
      <w:r>
        <w:t xml:space="preserve"> </w:t>
      </w:r>
    </w:p>
    <w:p w14:paraId="44663646" w14:textId="7119F0DD" w:rsidR="00554B61" w:rsidRDefault="00554B61">
      <w:pPr>
        <w:pStyle w:val="Textocomentario"/>
      </w:pPr>
      <w:r>
        <w:t>No se modificó ningún texto, solo se agregaron las imágenes.</w:t>
      </w:r>
    </w:p>
    <w:p w14:paraId="495841BD" w14:textId="258D2420" w:rsidR="00554B61" w:rsidRDefault="00554B61">
      <w:pPr>
        <w:pStyle w:val="Textocomentario"/>
      </w:pPr>
      <w:r>
        <w:t>Eliana Jaramillo Gaviria. DI</w:t>
      </w:r>
    </w:p>
  </w:comment>
  <w:comment w:id="11" w:author="Petri Cor" w:date="2022-08-31T19:27:00Z" w:initials="">
    <w:p w14:paraId="000002B9" w14:textId="77777777" w:rsidR="00EA3037" w:rsidRDefault="00000000">
      <w:pPr>
        <w:widowControl w:val="0"/>
        <w:pBdr>
          <w:top w:val="nil"/>
          <w:left w:val="nil"/>
          <w:bottom w:val="nil"/>
          <w:right w:val="nil"/>
          <w:between w:val="nil"/>
        </w:pBdr>
        <w:spacing w:line="240" w:lineRule="auto"/>
        <w:rPr>
          <w:color w:val="000000"/>
        </w:rPr>
      </w:pPr>
      <w:r>
        <w:rPr>
          <w:color w:val="000000"/>
        </w:rPr>
        <w:t>Para descargar las imágenes:</w:t>
      </w:r>
    </w:p>
    <w:p w14:paraId="000002BA" w14:textId="77777777" w:rsidR="00EA3037" w:rsidRDefault="00EA3037">
      <w:pPr>
        <w:widowControl w:val="0"/>
        <w:pBdr>
          <w:top w:val="nil"/>
          <w:left w:val="nil"/>
          <w:bottom w:val="nil"/>
          <w:right w:val="nil"/>
          <w:between w:val="nil"/>
        </w:pBdr>
        <w:spacing w:line="240" w:lineRule="auto"/>
        <w:rPr>
          <w:color w:val="000000"/>
        </w:rPr>
      </w:pPr>
    </w:p>
    <w:p w14:paraId="000002BB" w14:textId="77777777" w:rsidR="00EA3037" w:rsidRDefault="00000000">
      <w:pPr>
        <w:widowControl w:val="0"/>
        <w:pBdr>
          <w:top w:val="nil"/>
          <w:left w:val="nil"/>
          <w:bottom w:val="nil"/>
          <w:right w:val="nil"/>
          <w:between w:val="nil"/>
        </w:pBdr>
        <w:spacing w:line="240" w:lineRule="auto"/>
        <w:rPr>
          <w:color w:val="000000"/>
        </w:rPr>
      </w:pPr>
      <w:r>
        <w:rPr>
          <w:color w:val="000000"/>
        </w:rPr>
        <w:t xml:space="preserve">Todas las imágenes de los bancos de imágenes </w:t>
      </w:r>
      <w:proofErr w:type="spellStart"/>
      <w:r>
        <w:rPr>
          <w:color w:val="000000"/>
        </w:rPr>
        <w:t>Shutterstock</w:t>
      </w:r>
      <w:proofErr w:type="spellEnd"/>
      <w:r>
        <w:rPr>
          <w:color w:val="000000"/>
        </w:rPr>
        <w:t xml:space="preserve"> y Adobe Stock tienen el código de la imagen a un lado o debajo de la imagen.</w:t>
      </w:r>
    </w:p>
    <w:p w14:paraId="000002BC" w14:textId="77777777" w:rsidR="00EA3037" w:rsidRDefault="00EA3037">
      <w:pPr>
        <w:widowControl w:val="0"/>
        <w:pBdr>
          <w:top w:val="nil"/>
          <w:left w:val="nil"/>
          <w:bottom w:val="nil"/>
          <w:right w:val="nil"/>
          <w:between w:val="nil"/>
        </w:pBdr>
        <w:spacing w:line="240" w:lineRule="auto"/>
        <w:rPr>
          <w:color w:val="000000"/>
        </w:rPr>
      </w:pPr>
    </w:p>
    <w:p w14:paraId="000002BD" w14:textId="299B27B1" w:rsidR="00EA3037" w:rsidRDefault="00000000">
      <w:pPr>
        <w:widowControl w:val="0"/>
        <w:pBdr>
          <w:top w:val="nil"/>
          <w:left w:val="nil"/>
          <w:bottom w:val="nil"/>
          <w:right w:val="nil"/>
          <w:between w:val="nil"/>
        </w:pBdr>
        <w:spacing w:line="240" w:lineRule="auto"/>
        <w:rPr>
          <w:color w:val="000000"/>
        </w:rPr>
      </w:pPr>
      <w:r>
        <w:rPr>
          <w:color w:val="000000"/>
        </w:rPr>
        <w:t>Imagen 225223_ i</w:t>
      </w:r>
      <w:r w:rsidR="00A73886">
        <w:rPr>
          <w:color w:val="000000"/>
        </w:rPr>
        <w:t>14</w:t>
      </w:r>
    </w:p>
  </w:comment>
  <w:comment w:id="12" w:author="Petri Cor" w:date="2022-08-25T20:48:00Z" w:initials="">
    <w:p w14:paraId="000002CC" w14:textId="77777777" w:rsidR="00EA3037" w:rsidRDefault="00000000">
      <w:pPr>
        <w:widowControl w:val="0"/>
        <w:pBdr>
          <w:top w:val="nil"/>
          <w:left w:val="nil"/>
          <w:bottom w:val="nil"/>
          <w:right w:val="nil"/>
          <w:between w:val="nil"/>
        </w:pBdr>
        <w:spacing w:line="240" w:lineRule="auto"/>
        <w:rPr>
          <w:color w:val="000000"/>
        </w:rPr>
      </w:pPr>
      <w:r>
        <w:rPr>
          <w:color w:val="000000"/>
        </w:rPr>
        <w:t>Video</w:t>
      </w:r>
    </w:p>
    <w:p w14:paraId="000002CD" w14:textId="77777777" w:rsidR="00EA3037" w:rsidRDefault="00000000">
      <w:pPr>
        <w:widowControl w:val="0"/>
        <w:pBdr>
          <w:top w:val="nil"/>
          <w:left w:val="nil"/>
          <w:bottom w:val="nil"/>
          <w:right w:val="nil"/>
          <w:between w:val="nil"/>
        </w:pBdr>
        <w:spacing w:line="240" w:lineRule="auto"/>
        <w:rPr>
          <w:color w:val="000000"/>
        </w:rPr>
      </w:pPr>
      <w:r>
        <w:rPr>
          <w:color w:val="000000"/>
        </w:rPr>
        <w:t>https://www.shutterstock.com/es/video/clip-1069699264-modern-technology-using-facial-recognition-biometrics-portrait</w:t>
      </w:r>
    </w:p>
    <w:p w14:paraId="000002CE" w14:textId="77777777" w:rsidR="00EA3037" w:rsidRDefault="00EA3037">
      <w:pPr>
        <w:widowControl w:val="0"/>
        <w:pBdr>
          <w:top w:val="nil"/>
          <w:left w:val="nil"/>
          <w:bottom w:val="nil"/>
          <w:right w:val="nil"/>
          <w:between w:val="nil"/>
        </w:pBdr>
        <w:spacing w:line="240" w:lineRule="auto"/>
        <w:rPr>
          <w:color w:val="000000"/>
        </w:rPr>
      </w:pPr>
    </w:p>
    <w:p w14:paraId="000002CF" w14:textId="77777777" w:rsidR="00EA3037" w:rsidRDefault="00000000">
      <w:pPr>
        <w:widowControl w:val="0"/>
        <w:pBdr>
          <w:top w:val="nil"/>
          <w:left w:val="nil"/>
          <w:bottom w:val="nil"/>
          <w:right w:val="nil"/>
          <w:between w:val="nil"/>
        </w:pBdr>
        <w:spacing w:line="240" w:lineRule="auto"/>
        <w:rPr>
          <w:color w:val="000000"/>
        </w:rPr>
      </w:pPr>
      <w:r>
        <w:rPr>
          <w:color w:val="000000"/>
        </w:rPr>
        <w:t>Video 225223_ v2</w:t>
      </w:r>
    </w:p>
  </w:comment>
  <w:comment w:id="13" w:author="Petri Cor" w:date="2022-08-25T20:36:00Z" w:initials="">
    <w:p w14:paraId="000002F5"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2F6" w14:textId="77777777" w:rsidR="00EA3037" w:rsidRDefault="00000000">
      <w:pPr>
        <w:widowControl w:val="0"/>
        <w:pBdr>
          <w:top w:val="nil"/>
          <w:left w:val="nil"/>
          <w:bottom w:val="nil"/>
          <w:right w:val="nil"/>
          <w:between w:val="nil"/>
        </w:pBdr>
        <w:spacing w:line="240" w:lineRule="auto"/>
        <w:rPr>
          <w:color w:val="000000"/>
        </w:rPr>
      </w:pPr>
      <w:r>
        <w:rPr>
          <w:color w:val="000000"/>
        </w:rPr>
        <w:t>https://blog.bimlennial.com/como-hacer-una-nube-de-puntos-3d/</w:t>
      </w:r>
    </w:p>
    <w:p w14:paraId="000002F7" w14:textId="77777777" w:rsidR="00EA3037" w:rsidRDefault="00EA3037">
      <w:pPr>
        <w:widowControl w:val="0"/>
        <w:pBdr>
          <w:top w:val="nil"/>
          <w:left w:val="nil"/>
          <w:bottom w:val="nil"/>
          <w:right w:val="nil"/>
          <w:between w:val="nil"/>
        </w:pBdr>
        <w:spacing w:line="240" w:lineRule="auto"/>
        <w:rPr>
          <w:color w:val="000000"/>
        </w:rPr>
      </w:pPr>
    </w:p>
    <w:p w14:paraId="000002F8" w14:textId="26E18564" w:rsidR="00EA3037" w:rsidRDefault="00000000">
      <w:pPr>
        <w:widowControl w:val="0"/>
        <w:pBdr>
          <w:top w:val="nil"/>
          <w:left w:val="nil"/>
          <w:bottom w:val="nil"/>
          <w:right w:val="nil"/>
          <w:between w:val="nil"/>
        </w:pBdr>
        <w:spacing w:line="240" w:lineRule="auto"/>
        <w:rPr>
          <w:color w:val="000000"/>
        </w:rPr>
      </w:pPr>
      <w:r>
        <w:rPr>
          <w:color w:val="000000"/>
        </w:rPr>
        <w:t>Imagen 225223_ i</w:t>
      </w:r>
      <w:r w:rsidR="00A73886">
        <w:rPr>
          <w:color w:val="000000"/>
        </w:rPr>
        <w:t>15</w:t>
      </w:r>
    </w:p>
  </w:comment>
  <w:comment w:id="14" w:author="Petri Cor" w:date="2022-08-25T20:50:00Z" w:initials="">
    <w:p w14:paraId="000002C8" w14:textId="77777777" w:rsidR="00EA3037" w:rsidRDefault="00000000">
      <w:pPr>
        <w:widowControl w:val="0"/>
        <w:pBdr>
          <w:top w:val="nil"/>
          <w:left w:val="nil"/>
          <w:bottom w:val="nil"/>
          <w:right w:val="nil"/>
          <w:between w:val="nil"/>
        </w:pBdr>
        <w:spacing w:line="240" w:lineRule="auto"/>
        <w:rPr>
          <w:color w:val="000000"/>
        </w:rPr>
      </w:pPr>
      <w:r>
        <w:rPr>
          <w:color w:val="000000"/>
        </w:rPr>
        <w:t>Video</w:t>
      </w:r>
    </w:p>
    <w:p w14:paraId="000002C9" w14:textId="77777777" w:rsidR="00EA3037" w:rsidRDefault="00000000">
      <w:pPr>
        <w:widowControl w:val="0"/>
        <w:pBdr>
          <w:top w:val="nil"/>
          <w:left w:val="nil"/>
          <w:bottom w:val="nil"/>
          <w:right w:val="nil"/>
          <w:between w:val="nil"/>
        </w:pBdr>
        <w:spacing w:line="240" w:lineRule="auto"/>
        <w:rPr>
          <w:color w:val="000000"/>
        </w:rPr>
      </w:pPr>
      <w:r>
        <w:rPr>
          <w:color w:val="000000"/>
        </w:rPr>
        <w:t>https://www.shutterstock.com/es/video/clip-1066657555-digital-model-city-street-by-laser-scanning</w:t>
      </w:r>
    </w:p>
    <w:p w14:paraId="000002CA" w14:textId="77777777" w:rsidR="00EA3037" w:rsidRDefault="00EA3037">
      <w:pPr>
        <w:widowControl w:val="0"/>
        <w:pBdr>
          <w:top w:val="nil"/>
          <w:left w:val="nil"/>
          <w:bottom w:val="nil"/>
          <w:right w:val="nil"/>
          <w:between w:val="nil"/>
        </w:pBdr>
        <w:spacing w:line="240" w:lineRule="auto"/>
        <w:rPr>
          <w:color w:val="000000"/>
        </w:rPr>
      </w:pPr>
    </w:p>
    <w:p w14:paraId="000002CB" w14:textId="77777777" w:rsidR="00EA3037" w:rsidRDefault="00000000">
      <w:pPr>
        <w:widowControl w:val="0"/>
        <w:pBdr>
          <w:top w:val="nil"/>
          <w:left w:val="nil"/>
          <w:bottom w:val="nil"/>
          <w:right w:val="nil"/>
          <w:between w:val="nil"/>
        </w:pBdr>
        <w:spacing w:line="240" w:lineRule="auto"/>
        <w:rPr>
          <w:color w:val="000000"/>
        </w:rPr>
      </w:pPr>
      <w:r>
        <w:rPr>
          <w:color w:val="000000"/>
        </w:rPr>
        <w:t>Video 225223_ v3</w:t>
      </w:r>
    </w:p>
  </w:comment>
  <w:comment w:id="16" w:author="Petri Cor" w:date="2022-09-27T19:46:00Z" w:initials="PC">
    <w:p w14:paraId="05B0D1C6" w14:textId="07AB1AFF" w:rsidR="00F27677" w:rsidRDefault="00F27677">
      <w:pPr>
        <w:pStyle w:val="Textocomentario"/>
      </w:pPr>
      <w:r>
        <w:rPr>
          <w:rStyle w:val="Refdecomentario"/>
        </w:rPr>
        <w:annotationRef/>
      </w:r>
      <w:r>
        <w:t xml:space="preserve">Este contenido se cambió de recurso, de </w:t>
      </w:r>
      <w:r w:rsidR="009C511A">
        <w:t>un cuadro de texto a tarjetas avatar</w:t>
      </w:r>
      <w:r>
        <w:t>.</w:t>
      </w:r>
    </w:p>
  </w:comment>
  <w:comment w:id="17" w:author="Petri Cor" w:date="2022-08-25T21:01:00Z" w:initials="">
    <w:p w14:paraId="000002AA"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2AB" w14:textId="77777777" w:rsidR="00EA3037" w:rsidRDefault="00000000">
      <w:pPr>
        <w:widowControl w:val="0"/>
        <w:pBdr>
          <w:top w:val="nil"/>
          <w:left w:val="nil"/>
          <w:bottom w:val="nil"/>
          <w:right w:val="nil"/>
          <w:between w:val="nil"/>
        </w:pBdr>
        <w:spacing w:line="240" w:lineRule="auto"/>
        <w:rPr>
          <w:color w:val="000000"/>
        </w:rPr>
      </w:pPr>
      <w:r>
        <w:rPr>
          <w:color w:val="000000"/>
        </w:rPr>
        <w:t>https://miro.medium.com/max/1400/1*Up2Dqt9zmwohz6GYVbyy1Q.png</w:t>
      </w:r>
    </w:p>
    <w:p w14:paraId="000002AC" w14:textId="77777777" w:rsidR="00EA3037" w:rsidRDefault="00EA3037">
      <w:pPr>
        <w:widowControl w:val="0"/>
        <w:pBdr>
          <w:top w:val="nil"/>
          <w:left w:val="nil"/>
          <w:bottom w:val="nil"/>
          <w:right w:val="nil"/>
          <w:between w:val="nil"/>
        </w:pBdr>
        <w:spacing w:line="240" w:lineRule="auto"/>
        <w:rPr>
          <w:color w:val="000000"/>
        </w:rPr>
      </w:pPr>
    </w:p>
    <w:p w14:paraId="000002AD" w14:textId="77777777" w:rsidR="00EA3037" w:rsidRDefault="00000000">
      <w:pPr>
        <w:widowControl w:val="0"/>
        <w:pBdr>
          <w:top w:val="nil"/>
          <w:left w:val="nil"/>
          <w:bottom w:val="nil"/>
          <w:right w:val="nil"/>
          <w:between w:val="nil"/>
        </w:pBdr>
        <w:spacing w:line="240" w:lineRule="auto"/>
        <w:rPr>
          <w:color w:val="000000"/>
        </w:rPr>
      </w:pPr>
      <w:r>
        <w:rPr>
          <w:color w:val="000000"/>
        </w:rPr>
        <w:t>Imagen 225223_ i4</w:t>
      </w:r>
    </w:p>
  </w:comment>
  <w:comment w:id="19" w:author="Petri Cor" w:date="2022-09-27T19:57:00Z" w:initials="PC">
    <w:p w14:paraId="08C424BF" w14:textId="2AD0C3EA" w:rsidR="00DE7251" w:rsidRDefault="00DE7251">
      <w:pPr>
        <w:pStyle w:val="Textocomentario"/>
      </w:pPr>
      <w:r>
        <w:rPr>
          <w:rStyle w:val="Refdecomentario"/>
        </w:rPr>
        <w:annotationRef/>
      </w:r>
      <w:r>
        <w:t xml:space="preserve">Se </w:t>
      </w:r>
      <w:r w:rsidR="00765C64">
        <w:t>cambi</w:t>
      </w:r>
      <w:r>
        <w:t xml:space="preserve">ó el </w:t>
      </w:r>
      <w:r w:rsidR="00765C64">
        <w:t xml:space="preserve">contenido de un </w:t>
      </w:r>
      <w:r>
        <w:t>cuadro de texto</w:t>
      </w:r>
      <w:r w:rsidR="00765C64">
        <w:t xml:space="preserve"> a este recurso de slider imagen.</w:t>
      </w:r>
    </w:p>
  </w:comment>
  <w:comment w:id="20" w:author="Petri Cor" w:date="2022-09-27T19:53:00Z" w:initials="PC">
    <w:p w14:paraId="66BEE5AE" w14:textId="77777777" w:rsidR="00DE7251" w:rsidRDefault="00DE7251" w:rsidP="00DE7251">
      <w:pPr>
        <w:widowControl w:val="0"/>
        <w:pBdr>
          <w:top w:val="nil"/>
          <w:left w:val="nil"/>
          <w:bottom w:val="nil"/>
          <w:right w:val="nil"/>
          <w:between w:val="nil"/>
        </w:pBdr>
        <w:spacing w:line="240" w:lineRule="auto"/>
        <w:rPr>
          <w:color w:val="000000"/>
        </w:rPr>
      </w:pPr>
      <w:r>
        <w:rPr>
          <w:rStyle w:val="Refdecomentario"/>
        </w:rPr>
        <w:annotationRef/>
      </w:r>
      <w:r>
        <w:rPr>
          <w:color w:val="000000"/>
        </w:rPr>
        <w:t>Imagen de referencia, conseguir una similar</w:t>
      </w:r>
    </w:p>
    <w:p w14:paraId="39C5F72F" w14:textId="7C2D538A" w:rsidR="00DE7251" w:rsidRDefault="00DE7251" w:rsidP="00DE7251">
      <w:pPr>
        <w:widowControl w:val="0"/>
        <w:pBdr>
          <w:top w:val="nil"/>
          <w:left w:val="nil"/>
          <w:bottom w:val="nil"/>
          <w:right w:val="nil"/>
          <w:between w:val="nil"/>
        </w:pBdr>
        <w:spacing w:line="240" w:lineRule="auto"/>
        <w:rPr>
          <w:color w:val="000000"/>
        </w:rPr>
      </w:pPr>
    </w:p>
    <w:p w14:paraId="71EADEA0" w14:textId="5A6B85F4" w:rsidR="00765C64" w:rsidRDefault="00765C64" w:rsidP="00DE7251">
      <w:pPr>
        <w:widowControl w:val="0"/>
        <w:pBdr>
          <w:top w:val="nil"/>
          <w:left w:val="nil"/>
          <w:bottom w:val="nil"/>
          <w:right w:val="nil"/>
          <w:between w:val="nil"/>
        </w:pBdr>
        <w:spacing w:line="240" w:lineRule="auto"/>
        <w:rPr>
          <w:color w:val="000000"/>
        </w:rPr>
      </w:pPr>
    </w:p>
    <w:p w14:paraId="69FEB5C8" w14:textId="6B90B92F" w:rsidR="00765C64" w:rsidRDefault="00765C64" w:rsidP="00DE7251">
      <w:pPr>
        <w:widowControl w:val="0"/>
        <w:pBdr>
          <w:top w:val="nil"/>
          <w:left w:val="nil"/>
          <w:bottom w:val="nil"/>
          <w:right w:val="nil"/>
          <w:between w:val="nil"/>
        </w:pBdr>
        <w:spacing w:line="240" w:lineRule="auto"/>
        <w:rPr>
          <w:color w:val="000000"/>
        </w:rPr>
      </w:pPr>
      <w:r>
        <w:rPr>
          <w:color w:val="000000"/>
        </w:rPr>
        <w:t>http://blog.bimengus.com/wp-content/uploads/2017/11/ways-getting-affordable-point-cloud-data.jpg</w:t>
      </w:r>
    </w:p>
    <w:p w14:paraId="7245DC74" w14:textId="3A8E3288" w:rsidR="00DE7251" w:rsidRDefault="00DE7251" w:rsidP="00DE7251">
      <w:pPr>
        <w:pStyle w:val="Textocomentario"/>
      </w:pPr>
    </w:p>
  </w:comment>
  <w:comment w:id="21" w:author="Petri Cor" w:date="2022-08-25T21:05:00Z" w:initials="">
    <w:p w14:paraId="000002B1"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2B2" w14:textId="77777777" w:rsidR="00EA3037" w:rsidRDefault="00000000">
      <w:pPr>
        <w:widowControl w:val="0"/>
        <w:pBdr>
          <w:top w:val="nil"/>
          <w:left w:val="nil"/>
          <w:bottom w:val="nil"/>
          <w:right w:val="nil"/>
          <w:between w:val="nil"/>
        </w:pBdr>
        <w:spacing w:line="240" w:lineRule="auto"/>
        <w:rPr>
          <w:color w:val="000000"/>
        </w:rPr>
      </w:pPr>
      <w:r>
        <w:rPr>
          <w:color w:val="000000"/>
        </w:rPr>
        <w:t>https://projects.asl.ethz.ch/datasets/lib/exe/fetch.php?w=650&amp;tok=1ddcb0&amp;media=laserregistration:gazebo_winter:pointcloudside.png</w:t>
      </w:r>
    </w:p>
    <w:p w14:paraId="000002B3" w14:textId="77777777" w:rsidR="00EA3037" w:rsidRDefault="00EA3037">
      <w:pPr>
        <w:widowControl w:val="0"/>
        <w:pBdr>
          <w:top w:val="nil"/>
          <w:left w:val="nil"/>
          <w:bottom w:val="nil"/>
          <w:right w:val="nil"/>
          <w:between w:val="nil"/>
        </w:pBdr>
        <w:spacing w:line="240" w:lineRule="auto"/>
        <w:rPr>
          <w:color w:val="000000"/>
        </w:rPr>
      </w:pPr>
    </w:p>
    <w:p w14:paraId="000002B4" w14:textId="7E78D361" w:rsidR="00EA3037" w:rsidRDefault="00000000">
      <w:pPr>
        <w:widowControl w:val="0"/>
        <w:pBdr>
          <w:top w:val="nil"/>
          <w:left w:val="nil"/>
          <w:bottom w:val="nil"/>
          <w:right w:val="nil"/>
          <w:between w:val="nil"/>
        </w:pBdr>
        <w:spacing w:line="240" w:lineRule="auto"/>
        <w:rPr>
          <w:color w:val="000000"/>
        </w:rPr>
      </w:pPr>
      <w:r>
        <w:rPr>
          <w:color w:val="000000"/>
        </w:rPr>
        <w:t>Imagen 225223_ i</w:t>
      </w:r>
      <w:r w:rsidR="00A73886">
        <w:rPr>
          <w:color w:val="000000"/>
        </w:rPr>
        <w:t>29</w:t>
      </w:r>
    </w:p>
  </w:comment>
  <w:comment w:id="23" w:author="Petri Cor" w:date="2022-08-31T11:03:00Z" w:initials="">
    <w:p w14:paraId="000002DF"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2E0" w14:textId="77777777" w:rsidR="00EA3037" w:rsidRDefault="00EA3037">
      <w:pPr>
        <w:widowControl w:val="0"/>
        <w:pBdr>
          <w:top w:val="nil"/>
          <w:left w:val="nil"/>
          <w:bottom w:val="nil"/>
          <w:right w:val="nil"/>
          <w:between w:val="nil"/>
        </w:pBdr>
        <w:spacing w:line="240" w:lineRule="auto"/>
        <w:rPr>
          <w:color w:val="000000"/>
        </w:rPr>
      </w:pPr>
    </w:p>
    <w:p w14:paraId="000002E1" w14:textId="77777777" w:rsidR="00EA3037" w:rsidRDefault="00000000">
      <w:pPr>
        <w:widowControl w:val="0"/>
        <w:pBdr>
          <w:top w:val="nil"/>
          <w:left w:val="nil"/>
          <w:bottom w:val="nil"/>
          <w:right w:val="nil"/>
          <w:between w:val="nil"/>
        </w:pBdr>
        <w:spacing w:line="240" w:lineRule="auto"/>
        <w:rPr>
          <w:color w:val="000000"/>
        </w:rPr>
      </w:pPr>
      <w:r>
        <w:rPr>
          <w:color w:val="000000"/>
        </w:rPr>
        <w:t>https://metrology.news/wp-content/uploads/2019/11/Artec-Spinder-3D-scanning-AM-part.png</w:t>
      </w:r>
    </w:p>
  </w:comment>
  <w:comment w:id="24" w:author="Petri Cor" w:date="2022-08-31T11:04:00Z" w:initials="">
    <w:p w14:paraId="000002D1"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2D2" w14:textId="77777777" w:rsidR="00EA3037" w:rsidRDefault="00000000">
      <w:pPr>
        <w:widowControl w:val="0"/>
        <w:pBdr>
          <w:top w:val="nil"/>
          <w:left w:val="nil"/>
          <w:bottom w:val="nil"/>
          <w:right w:val="nil"/>
          <w:between w:val="nil"/>
        </w:pBdr>
        <w:spacing w:line="240" w:lineRule="auto"/>
        <w:rPr>
          <w:color w:val="000000"/>
        </w:rPr>
      </w:pPr>
      <w:r>
        <w:rPr>
          <w:color w:val="000000"/>
        </w:rPr>
        <w:t>https://www.luisllamas.es/wp-content/uploads/2018/12/impresion-3d-conversiones-6.png</w:t>
      </w:r>
    </w:p>
  </w:comment>
  <w:comment w:id="25" w:author="Petri Cor" w:date="2022-08-31T11:05:00Z" w:initials="">
    <w:p w14:paraId="00000317"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318" w14:textId="77777777" w:rsidR="00EA3037" w:rsidRDefault="00000000">
      <w:pPr>
        <w:widowControl w:val="0"/>
        <w:pBdr>
          <w:top w:val="nil"/>
          <w:left w:val="nil"/>
          <w:bottom w:val="nil"/>
          <w:right w:val="nil"/>
          <w:between w:val="nil"/>
        </w:pBdr>
        <w:spacing w:line="240" w:lineRule="auto"/>
        <w:rPr>
          <w:color w:val="000000"/>
        </w:rPr>
      </w:pPr>
      <w:r>
        <w:rPr>
          <w:color w:val="000000"/>
        </w:rPr>
        <w:t>https://www.researchgate.net/profile/Seung-Hyun-Yoon-3/publication/221209194/figure/fig2/AS:305597699379203@1449871577685/Approximation-process-a-point-cloud-b-control-mesh-c-result.png</w:t>
      </w:r>
    </w:p>
  </w:comment>
  <w:comment w:id="26" w:author="Petri Cor" w:date="2022-08-31T12:40:00Z" w:initials="">
    <w:p w14:paraId="000002B5"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2B6" w14:textId="77777777" w:rsidR="00EA3037" w:rsidRDefault="00000000">
      <w:pPr>
        <w:widowControl w:val="0"/>
        <w:pBdr>
          <w:top w:val="nil"/>
          <w:left w:val="nil"/>
          <w:bottom w:val="nil"/>
          <w:right w:val="nil"/>
          <w:between w:val="nil"/>
        </w:pBdr>
        <w:spacing w:line="240" w:lineRule="auto"/>
        <w:rPr>
          <w:color w:val="000000"/>
        </w:rPr>
      </w:pPr>
      <w:r>
        <w:rPr>
          <w:color w:val="000000"/>
        </w:rPr>
        <w:t>https://www.3dnatives.com/en/wp-content/uploads/sites/2/structured_light_1.jpg</w:t>
      </w:r>
    </w:p>
    <w:p w14:paraId="000002B7" w14:textId="77777777" w:rsidR="00EA3037" w:rsidRDefault="00EA3037">
      <w:pPr>
        <w:widowControl w:val="0"/>
        <w:pBdr>
          <w:top w:val="nil"/>
          <w:left w:val="nil"/>
          <w:bottom w:val="nil"/>
          <w:right w:val="nil"/>
          <w:between w:val="nil"/>
        </w:pBdr>
        <w:spacing w:line="240" w:lineRule="auto"/>
        <w:rPr>
          <w:color w:val="000000"/>
        </w:rPr>
      </w:pPr>
    </w:p>
    <w:p w14:paraId="000002B8" w14:textId="75A41A69" w:rsidR="00EA3037" w:rsidRDefault="00000000">
      <w:pPr>
        <w:widowControl w:val="0"/>
        <w:pBdr>
          <w:top w:val="nil"/>
          <w:left w:val="nil"/>
          <w:bottom w:val="nil"/>
          <w:right w:val="nil"/>
          <w:between w:val="nil"/>
        </w:pBdr>
        <w:spacing w:line="240" w:lineRule="auto"/>
        <w:rPr>
          <w:color w:val="000000"/>
        </w:rPr>
      </w:pPr>
      <w:r>
        <w:rPr>
          <w:color w:val="000000"/>
        </w:rPr>
        <w:t>Imagen 225223_ i</w:t>
      </w:r>
      <w:r w:rsidR="00A73886">
        <w:rPr>
          <w:color w:val="000000"/>
        </w:rPr>
        <w:t>30</w:t>
      </w:r>
    </w:p>
  </w:comment>
  <w:comment w:id="28" w:author="Petri Cor" w:date="2022-09-27T20:30:00Z" w:initials="PC">
    <w:p w14:paraId="63D1E2E2" w14:textId="0BB0B5BB" w:rsidR="000C03F1" w:rsidRDefault="000C03F1">
      <w:pPr>
        <w:pStyle w:val="Textocomentario"/>
      </w:pPr>
      <w:r>
        <w:rPr>
          <w:rStyle w:val="Refdecomentario"/>
        </w:rPr>
        <w:annotationRef/>
      </w:r>
      <w:r>
        <w:t>Se cortó parte</w:t>
      </w:r>
      <w:r w:rsidR="00A96B8C">
        <w:t xml:space="preserve"> de la información</w:t>
      </w:r>
      <w:r>
        <w:t xml:space="preserve"> del cuadro de texto anterior y se puso en este recurso de pestañas verticales.</w:t>
      </w:r>
    </w:p>
  </w:comment>
  <w:comment w:id="29" w:author="Petri Cor" w:date="2022-08-31T12:40:00Z" w:initials="">
    <w:p w14:paraId="00000319"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0000031A" w14:textId="77777777" w:rsidR="00EA3037" w:rsidRDefault="00000000">
      <w:pPr>
        <w:widowControl w:val="0"/>
        <w:pBdr>
          <w:top w:val="nil"/>
          <w:left w:val="nil"/>
          <w:bottom w:val="nil"/>
          <w:right w:val="nil"/>
          <w:between w:val="nil"/>
        </w:pBdr>
        <w:spacing w:line="240" w:lineRule="auto"/>
        <w:rPr>
          <w:color w:val="000000"/>
        </w:rPr>
      </w:pPr>
      <w:r>
        <w:rPr>
          <w:color w:val="000000"/>
        </w:rPr>
        <w:t>https://www.factum-arte.com/resources/images/slider/slider_1779_22543_d.jpg</w:t>
      </w:r>
    </w:p>
    <w:p w14:paraId="0000031B" w14:textId="77777777" w:rsidR="00EA3037" w:rsidRDefault="00EA3037">
      <w:pPr>
        <w:widowControl w:val="0"/>
        <w:pBdr>
          <w:top w:val="nil"/>
          <w:left w:val="nil"/>
          <w:bottom w:val="nil"/>
          <w:right w:val="nil"/>
          <w:between w:val="nil"/>
        </w:pBdr>
        <w:spacing w:line="240" w:lineRule="auto"/>
        <w:rPr>
          <w:color w:val="000000"/>
        </w:rPr>
      </w:pPr>
    </w:p>
    <w:p w14:paraId="0000031C" w14:textId="77777777" w:rsidR="00EA3037" w:rsidRDefault="00000000">
      <w:pPr>
        <w:widowControl w:val="0"/>
        <w:pBdr>
          <w:top w:val="nil"/>
          <w:left w:val="nil"/>
          <w:bottom w:val="nil"/>
          <w:right w:val="nil"/>
          <w:between w:val="nil"/>
        </w:pBdr>
        <w:spacing w:line="240" w:lineRule="auto"/>
        <w:rPr>
          <w:color w:val="000000"/>
        </w:rPr>
      </w:pPr>
      <w:r>
        <w:rPr>
          <w:color w:val="000000"/>
        </w:rPr>
        <w:t>https://www.hwlibre.com/wp-content/uploads/2022/02/escaner-3d.jpg</w:t>
      </w:r>
    </w:p>
    <w:p w14:paraId="0000031D" w14:textId="77777777" w:rsidR="00EA3037" w:rsidRDefault="00EA3037">
      <w:pPr>
        <w:widowControl w:val="0"/>
        <w:pBdr>
          <w:top w:val="nil"/>
          <w:left w:val="nil"/>
          <w:bottom w:val="nil"/>
          <w:right w:val="nil"/>
          <w:between w:val="nil"/>
        </w:pBdr>
        <w:spacing w:line="240" w:lineRule="auto"/>
        <w:rPr>
          <w:color w:val="000000"/>
        </w:rPr>
      </w:pPr>
    </w:p>
    <w:p w14:paraId="0000031E" w14:textId="6C208DD8" w:rsidR="00EA3037" w:rsidRDefault="00000000">
      <w:pPr>
        <w:widowControl w:val="0"/>
        <w:pBdr>
          <w:top w:val="nil"/>
          <w:left w:val="nil"/>
          <w:bottom w:val="nil"/>
          <w:right w:val="nil"/>
          <w:between w:val="nil"/>
        </w:pBdr>
        <w:spacing w:line="240" w:lineRule="auto"/>
        <w:rPr>
          <w:color w:val="000000"/>
        </w:rPr>
      </w:pPr>
      <w:r>
        <w:rPr>
          <w:color w:val="000000"/>
        </w:rPr>
        <w:t>Imagen 225223_ i</w:t>
      </w:r>
      <w:r w:rsidR="00A73886">
        <w:rPr>
          <w:color w:val="000000"/>
        </w:rPr>
        <w:t>32</w:t>
      </w:r>
    </w:p>
    <w:p w14:paraId="0000031F" w14:textId="20F069EF" w:rsidR="00EA3037" w:rsidRDefault="00000000">
      <w:pPr>
        <w:widowControl w:val="0"/>
        <w:pBdr>
          <w:top w:val="nil"/>
          <w:left w:val="nil"/>
          <w:bottom w:val="nil"/>
          <w:right w:val="nil"/>
          <w:between w:val="nil"/>
        </w:pBdr>
        <w:spacing w:line="240" w:lineRule="auto"/>
        <w:rPr>
          <w:color w:val="000000"/>
        </w:rPr>
      </w:pPr>
      <w:r>
        <w:rPr>
          <w:color w:val="000000"/>
        </w:rPr>
        <w:t>Imagen 225223_ i</w:t>
      </w:r>
      <w:r w:rsidR="00A73886">
        <w:rPr>
          <w:color w:val="000000"/>
        </w:rPr>
        <w:t>33</w:t>
      </w:r>
    </w:p>
  </w:comment>
  <w:comment w:id="31" w:author="Petri Cor" w:date="2022-08-31T12:52:00Z" w:initials="">
    <w:p w14:paraId="00000320" w14:textId="77777777" w:rsidR="00EA3037" w:rsidRDefault="00000000">
      <w:pPr>
        <w:widowControl w:val="0"/>
        <w:pBdr>
          <w:top w:val="nil"/>
          <w:left w:val="nil"/>
          <w:bottom w:val="nil"/>
          <w:right w:val="nil"/>
          <w:between w:val="nil"/>
        </w:pBdr>
        <w:spacing w:line="240" w:lineRule="auto"/>
        <w:rPr>
          <w:color w:val="000000"/>
        </w:rPr>
      </w:pPr>
      <w:r>
        <w:rPr>
          <w:color w:val="000000"/>
        </w:rPr>
        <w:t>Imagen infografía</w:t>
      </w:r>
    </w:p>
    <w:p w14:paraId="00000321" w14:textId="77777777" w:rsidR="00EA3037" w:rsidRDefault="00000000">
      <w:pPr>
        <w:widowControl w:val="0"/>
        <w:pBdr>
          <w:top w:val="nil"/>
          <w:left w:val="nil"/>
          <w:bottom w:val="nil"/>
          <w:right w:val="nil"/>
          <w:between w:val="nil"/>
        </w:pBdr>
        <w:spacing w:line="240" w:lineRule="auto"/>
        <w:rPr>
          <w:color w:val="000000"/>
        </w:rPr>
      </w:pPr>
      <w:r>
        <w:rPr>
          <w:color w:val="000000"/>
        </w:rPr>
        <w:t>https://www.freepik.es/vector-premium/infografia-recursos-humanos_8725273.htm#query=infograf%C3%ADa&amp;position=8&amp;from_view=search</w:t>
      </w:r>
    </w:p>
  </w:comment>
  <w:comment w:id="32" w:author="Petri Cor" w:date="2022-08-31T12:54:00Z" w:initials="">
    <w:p w14:paraId="000002D9" w14:textId="77777777" w:rsidR="00EA3037" w:rsidRDefault="00000000">
      <w:pPr>
        <w:widowControl w:val="0"/>
        <w:pBdr>
          <w:top w:val="nil"/>
          <w:left w:val="nil"/>
          <w:bottom w:val="nil"/>
          <w:right w:val="nil"/>
          <w:between w:val="nil"/>
        </w:pBdr>
        <w:spacing w:line="240" w:lineRule="auto"/>
        <w:rPr>
          <w:color w:val="000000"/>
        </w:rPr>
      </w:pPr>
      <w:r>
        <w:rPr>
          <w:color w:val="000000"/>
        </w:rPr>
        <w:t xml:space="preserve">Imagen del numeral 1 </w:t>
      </w:r>
    </w:p>
    <w:p w14:paraId="000002DA" w14:textId="77777777" w:rsidR="00EA3037" w:rsidRDefault="00000000">
      <w:pPr>
        <w:widowControl w:val="0"/>
        <w:pBdr>
          <w:top w:val="nil"/>
          <w:left w:val="nil"/>
          <w:bottom w:val="nil"/>
          <w:right w:val="nil"/>
          <w:between w:val="nil"/>
        </w:pBdr>
        <w:spacing w:line="240" w:lineRule="auto"/>
        <w:rPr>
          <w:color w:val="000000"/>
        </w:rPr>
      </w:pPr>
      <w:r>
        <w:rPr>
          <w:color w:val="000000"/>
        </w:rPr>
        <w:t>http://3.bp.blogspot.com/-GmeIJIxfgJw/Vj5U3Al92SI/AAAAAAAACHw/wyysCQf28_s/s1600/GEOMATICA.jpg</w:t>
      </w:r>
    </w:p>
    <w:p w14:paraId="000002DB" w14:textId="77777777" w:rsidR="00EA3037" w:rsidRDefault="00EA3037">
      <w:pPr>
        <w:widowControl w:val="0"/>
        <w:pBdr>
          <w:top w:val="nil"/>
          <w:left w:val="nil"/>
          <w:bottom w:val="nil"/>
          <w:right w:val="nil"/>
          <w:between w:val="nil"/>
        </w:pBdr>
        <w:spacing w:line="240" w:lineRule="auto"/>
        <w:rPr>
          <w:color w:val="000000"/>
        </w:rPr>
      </w:pPr>
    </w:p>
    <w:p w14:paraId="1E68752F"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p w14:paraId="29B00CD8" w14:textId="77777777" w:rsidR="00243918" w:rsidRDefault="00243918">
      <w:pPr>
        <w:widowControl w:val="0"/>
        <w:pBdr>
          <w:top w:val="nil"/>
          <w:left w:val="nil"/>
          <w:bottom w:val="nil"/>
          <w:right w:val="nil"/>
          <w:between w:val="nil"/>
        </w:pBdr>
        <w:spacing w:line="240" w:lineRule="auto"/>
        <w:rPr>
          <w:color w:val="000000"/>
        </w:rPr>
      </w:pPr>
    </w:p>
    <w:p w14:paraId="000002DC" w14:textId="286444CC" w:rsidR="00243918" w:rsidRDefault="00243918">
      <w:pPr>
        <w:widowControl w:val="0"/>
        <w:pBdr>
          <w:top w:val="nil"/>
          <w:left w:val="nil"/>
          <w:bottom w:val="nil"/>
          <w:right w:val="nil"/>
          <w:between w:val="nil"/>
        </w:pBdr>
        <w:spacing w:line="240" w:lineRule="auto"/>
        <w:rPr>
          <w:color w:val="000000"/>
        </w:rPr>
      </w:pPr>
    </w:p>
  </w:comment>
  <w:comment w:id="33" w:author="Petri Cor" w:date="2022-08-31T12:59:00Z" w:initials="">
    <w:p w14:paraId="000002ED" w14:textId="77777777" w:rsidR="00EA3037" w:rsidRDefault="00000000">
      <w:pPr>
        <w:widowControl w:val="0"/>
        <w:pBdr>
          <w:top w:val="nil"/>
          <w:left w:val="nil"/>
          <w:bottom w:val="nil"/>
          <w:right w:val="nil"/>
          <w:between w:val="nil"/>
        </w:pBdr>
        <w:spacing w:line="240" w:lineRule="auto"/>
        <w:rPr>
          <w:color w:val="000000"/>
        </w:rPr>
      </w:pPr>
      <w:r>
        <w:rPr>
          <w:color w:val="000000"/>
        </w:rPr>
        <w:t>Imagen del numeral 2</w:t>
      </w:r>
    </w:p>
    <w:p w14:paraId="000002EE" w14:textId="77777777" w:rsidR="00EA3037" w:rsidRDefault="00EA3037">
      <w:pPr>
        <w:widowControl w:val="0"/>
        <w:pBdr>
          <w:top w:val="nil"/>
          <w:left w:val="nil"/>
          <w:bottom w:val="nil"/>
          <w:right w:val="nil"/>
          <w:between w:val="nil"/>
        </w:pBdr>
        <w:spacing w:line="240" w:lineRule="auto"/>
        <w:rPr>
          <w:color w:val="000000"/>
        </w:rPr>
      </w:pPr>
    </w:p>
    <w:p w14:paraId="000002EF" w14:textId="77777777" w:rsidR="00EA3037" w:rsidRDefault="00000000">
      <w:pPr>
        <w:widowControl w:val="0"/>
        <w:pBdr>
          <w:top w:val="nil"/>
          <w:left w:val="nil"/>
          <w:bottom w:val="nil"/>
          <w:right w:val="nil"/>
          <w:between w:val="nil"/>
        </w:pBdr>
        <w:spacing w:line="240" w:lineRule="auto"/>
        <w:rPr>
          <w:color w:val="000000"/>
        </w:rPr>
      </w:pPr>
      <w:r>
        <w:rPr>
          <w:color w:val="000000"/>
        </w:rPr>
        <w:t>https://maderayconstruccion.com/wp-content/uploads/2021/12/01-fablabhouse-1024x906.jpg</w:t>
      </w:r>
    </w:p>
    <w:p w14:paraId="000002F0"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comment>
  <w:comment w:id="34" w:author="Petri Cor" w:date="2022-08-31T13:01:00Z" w:initials="">
    <w:p w14:paraId="000002E2" w14:textId="77777777" w:rsidR="00EA3037" w:rsidRDefault="00000000">
      <w:pPr>
        <w:widowControl w:val="0"/>
        <w:pBdr>
          <w:top w:val="nil"/>
          <w:left w:val="nil"/>
          <w:bottom w:val="nil"/>
          <w:right w:val="nil"/>
          <w:between w:val="nil"/>
        </w:pBdr>
        <w:spacing w:line="240" w:lineRule="auto"/>
        <w:rPr>
          <w:color w:val="000000"/>
        </w:rPr>
      </w:pPr>
      <w:r>
        <w:rPr>
          <w:color w:val="000000"/>
        </w:rPr>
        <w:t>Imagen del numeral 3</w:t>
      </w:r>
    </w:p>
    <w:p w14:paraId="000002E3" w14:textId="77777777" w:rsidR="00EA3037" w:rsidRDefault="00EA3037">
      <w:pPr>
        <w:widowControl w:val="0"/>
        <w:pBdr>
          <w:top w:val="nil"/>
          <w:left w:val="nil"/>
          <w:bottom w:val="nil"/>
          <w:right w:val="nil"/>
          <w:between w:val="nil"/>
        </w:pBdr>
        <w:spacing w:line="240" w:lineRule="auto"/>
        <w:rPr>
          <w:color w:val="000000"/>
        </w:rPr>
      </w:pPr>
    </w:p>
    <w:p w14:paraId="000002E4" w14:textId="77777777" w:rsidR="00EA3037" w:rsidRDefault="00000000">
      <w:pPr>
        <w:widowControl w:val="0"/>
        <w:pBdr>
          <w:top w:val="nil"/>
          <w:left w:val="nil"/>
          <w:bottom w:val="nil"/>
          <w:right w:val="nil"/>
          <w:between w:val="nil"/>
        </w:pBdr>
        <w:spacing w:line="240" w:lineRule="auto"/>
        <w:rPr>
          <w:color w:val="000000"/>
        </w:rPr>
      </w:pPr>
      <w:r>
        <w:rPr>
          <w:color w:val="000000"/>
        </w:rPr>
        <w:t>https://esdima.com/wp-content/uploads/2018/09/19.-Dise%C3%B1o-Param%C3%A9trico-Revit.jpg</w:t>
      </w:r>
    </w:p>
    <w:p w14:paraId="000002E5" w14:textId="77777777" w:rsidR="00EA3037" w:rsidRDefault="00EA3037">
      <w:pPr>
        <w:widowControl w:val="0"/>
        <w:pBdr>
          <w:top w:val="nil"/>
          <w:left w:val="nil"/>
          <w:bottom w:val="nil"/>
          <w:right w:val="nil"/>
          <w:between w:val="nil"/>
        </w:pBdr>
        <w:spacing w:line="240" w:lineRule="auto"/>
        <w:rPr>
          <w:color w:val="000000"/>
        </w:rPr>
      </w:pPr>
    </w:p>
    <w:p w14:paraId="000002E6"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 conseguir una similar</w:t>
      </w:r>
    </w:p>
  </w:comment>
  <w:comment w:id="35" w:author="Petri Cor" w:date="2022-08-31T13:31:00Z" w:initials="">
    <w:p w14:paraId="000002F3" w14:textId="77777777" w:rsidR="00EA3037" w:rsidRDefault="00000000">
      <w:pPr>
        <w:widowControl w:val="0"/>
        <w:pBdr>
          <w:top w:val="nil"/>
          <w:left w:val="nil"/>
          <w:bottom w:val="nil"/>
          <w:right w:val="nil"/>
          <w:between w:val="nil"/>
        </w:pBdr>
        <w:spacing w:line="240" w:lineRule="auto"/>
        <w:rPr>
          <w:color w:val="000000"/>
        </w:rPr>
      </w:pPr>
      <w:r>
        <w:rPr>
          <w:color w:val="000000"/>
        </w:rPr>
        <w:t>Imagen</w:t>
      </w:r>
    </w:p>
    <w:p w14:paraId="000002F4" w14:textId="77777777" w:rsidR="00EA3037" w:rsidRDefault="00000000">
      <w:pPr>
        <w:widowControl w:val="0"/>
        <w:pBdr>
          <w:top w:val="nil"/>
          <w:left w:val="nil"/>
          <w:bottom w:val="nil"/>
          <w:right w:val="nil"/>
          <w:between w:val="nil"/>
        </w:pBdr>
        <w:spacing w:line="240" w:lineRule="auto"/>
        <w:rPr>
          <w:color w:val="000000"/>
        </w:rPr>
      </w:pPr>
      <w:r>
        <w:rPr>
          <w:color w:val="000000"/>
        </w:rPr>
        <w:t>https://www.freepik.es/vector-gratis/plantilla-infografia-linea-tiempo-plana_13398619.htm</w:t>
      </w:r>
    </w:p>
  </w:comment>
  <w:comment w:id="36" w:author="Petri Cor" w:date="2022-08-31T13:38:00Z" w:initials="">
    <w:p w14:paraId="000002F9" w14:textId="77777777" w:rsidR="00EA3037" w:rsidRDefault="00000000">
      <w:pPr>
        <w:widowControl w:val="0"/>
        <w:pBdr>
          <w:top w:val="nil"/>
          <w:left w:val="nil"/>
          <w:bottom w:val="nil"/>
          <w:right w:val="nil"/>
          <w:between w:val="nil"/>
        </w:pBdr>
        <w:spacing w:line="240" w:lineRule="auto"/>
        <w:rPr>
          <w:color w:val="000000"/>
        </w:rPr>
      </w:pPr>
      <w:r>
        <w:rPr>
          <w:color w:val="000000"/>
        </w:rPr>
        <w:t>Imágenes de referencia, conseguir similares</w:t>
      </w:r>
    </w:p>
    <w:p w14:paraId="000002FA" w14:textId="77777777" w:rsidR="00EA3037" w:rsidRDefault="00000000">
      <w:pPr>
        <w:widowControl w:val="0"/>
        <w:pBdr>
          <w:top w:val="nil"/>
          <w:left w:val="nil"/>
          <w:bottom w:val="nil"/>
          <w:right w:val="nil"/>
          <w:between w:val="nil"/>
        </w:pBdr>
        <w:spacing w:line="240" w:lineRule="auto"/>
        <w:rPr>
          <w:color w:val="000000"/>
        </w:rPr>
      </w:pPr>
      <w:r>
        <w:rPr>
          <w:color w:val="000000"/>
        </w:rPr>
        <w:t>1</w:t>
      </w:r>
    </w:p>
    <w:p w14:paraId="000002FB" w14:textId="77777777" w:rsidR="00EA3037" w:rsidRDefault="00000000">
      <w:pPr>
        <w:widowControl w:val="0"/>
        <w:pBdr>
          <w:top w:val="nil"/>
          <w:left w:val="nil"/>
          <w:bottom w:val="nil"/>
          <w:right w:val="nil"/>
          <w:between w:val="nil"/>
        </w:pBdr>
        <w:spacing w:line="240" w:lineRule="auto"/>
        <w:rPr>
          <w:color w:val="000000"/>
        </w:rPr>
      </w:pPr>
      <w:r>
        <w:rPr>
          <w:color w:val="000000"/>
        </w:rPr>
        <w:t>http://lh6.ggpht.com/_ZhBJXYbd61w/S8UE58ENgaI/AAAAAAAAEp8/meOYODi0ZyI/s1600/Captura%20de%20pantalla%20completa%2013042010%20205657.jpg</w:t>
      </w:r>
    </w:p>
    <w:p w14:paraId="000002FC" w14:textId="77777777" w:rsidR="00EA3037" w:rsidRDefault="00EA3037">
      <w:pPr>
        <w:widowControl w:val="0"/>
        <w:pBdr>
          <w:top w:val="nil"/>
          <w:left w:val="nil"/>
          <w:bottom w:val="nil"/>
          <w:right w:val="nil"/>
          <w:between w:val="nil"/>
        </w:pBdr>
        <w:spacing w:line="240" w:lineRule="auto"/>
        <w:rPr>
          <w:color w:val="000000"/>
        </w:rPr>
      </w:pPr>
    </w:p>
    <w:p w14:paraId="000002FD" w14:textId="77777777" w:rsidR="00EA3037" w:rsidRDefault="00000000">
      <w:pPr>
        <w:widowControl w:val="0"/>
        <w:pBdr>
          <w:top w:val="nil"/>
          <w:left w:val="nil"/>
          <w:bottom w:val="nil"/>
          <w:right w:val="nil"/>
          <w:between w:val="nil"/>
        </w:pBdr>
        <w:spacing w:line="240" w:lineRule="auto"/>
        <w:rPr>
          <w:color w:val="000000"/>
        </w:rPr>
      </w:pPr>
      <w:r>
        <w:rPr>
          <w:color w:val="000000"/>
        </w:rPr>
        <w:t>2</w:t>
      </w:r>
    </w:p>
    <w:p w14:paraId="000002FE" w14:textId="77777777" w:rsidR="00EA3037" w:rsidRDefault="00000000">
      <w:pPr>
        <w:widowControl w:val="0"/>
        <w:pBdr>
          <w:top w:val="nil"/>
          <w:left w:val="nil"/>
          <w:bottom w:val="nil"/>
          <w:right w:val="nil"/>
          <w:between w:val="nil"/>
        </w:pBdr>
        <w:spacing w:line="240" w:lineRule="auto"/>
        <w:rPr>
          <w:color w:val="000000"/>
        </w:rPr>
      </w:pPr>
      <w:r>
        <w:rPr>
          <w:color w:val="000000"/>
        </w:rPr>
        <w:t>https://i.ytimg.com/vi/XN9ADD7WasM/maxresdefault.jpg</w:t>
      </w:r>
    </w:p>
    <w:p w14:paraId="000002FF" w14:textId="77777777" w:rsidR="00EA3037" w:rsidRDefault="00EA3037">
      <w:pPr>
        <w:widowControl w:val="0"/>
        <w:pBdr>
          <w:top w:val="nil"/>
          <w:left w:val="nil"/>
          <w:bottom w:val="nil"/>
          <w:right w:val="nil"/>
          <w:between w:val="nil"/>
        </w:pBdr>
        <w:spacing w:line="240" w:lineRule="auto"/>
        <w:rPr>
          <w:color w:val="000000"/>
        </w:rPr>
      </w:pPr>
    </w:p>
    <w:p w14:paraId="00000300" w14:textId="77777777" w:rsidR="00EA3037" w:rsidRDefault="00000000">
      <w:pPr>
        <w:widowControl w:val="0"/>
        <w:pBdr>
          <w:top w:val="nil"/>
          <w:left w:val="nil"/>
          <w:bottom w:val="nil"/>
          <w:right w:val="nil"/>
          <w:between w:val="nil"/>
        </w:pBdr>
        <w:spacing w:line="240" w:lineRule="auto"/>
        <w:rPr>
          <w:color w:val="000000"/>
        </w:rPr>
      </w:pPr>
      <w:r>
        <w:rPr>
          <w:color w:val="000000"/>
        </w:rPr>
        <w:t>3</w:t>
      </w:r>
    </w:p>
    <w:p w14:paraId="00000301" w14:textId="77777777" w:rsidR="00EA3037" w:rsidRDefault="00000000">
      <w:pPr>
        <w:widowControl w:val="0"/>
        <w:pBdr>
          <w:top w:val="nil"/>
          <w:left w:val="nil"/>
          <w:bottom w:val="nil"/>
          <w:right w:val="nil"/>
          <w:between w:val="nil"/>
        </w:pBdr>
        <w:spacing w:line="240" w:lineRule="auto"/>
        <w:rPr>
          <w:color w:val="000000"/>
        </w:rPr>
      </w:pPr>
      <w:r>
        <w:rPr>
          <w:color w:val="000000"/>
        </w:rPr>
        <w:t>https://www.foro3d.com/attachments/188406d1385577271-modelo-low-poly-3.jpg</w:t>
      </w:r>
      <w:r>
        <w:rPr>
          <w:color w:val="000000"/>
        </w:rPr>
        <w:br/>
      </w:r>
    </w:p>
    <w:p w14:paraId="00000302" w14:textId="77777777" w:rsidR="00EA3037" w:rsidRDefault="00000000">
      <w:pPr>
        <w:widowControl w:val="0"/>
        <w:pBdr>
          <w:top w:val="nil"/>
          <w:left w:val="nil"/>
          <w:bottom w:val="nil"/>
          <w:right w:val="nil"/>
          <w:between w:val="nil"/>
        </w:pBdr>
        <w:spacing w:line="240" w:lineRule="auto"/>
        <w:rPr>
          <w:color w:val="000000"/>
        </w:rPr>
      </w:pPr>
      <w:r>
        <w:rPr>
          <w:color w:val="000000"/>
        </w:rPr>
        <w:t>4</w:t>
      </w:r>
    </w:p>
    <w:p w14:paraId="00000303" w14:textId="77777777" w:rsidR="00EA3037" w:rsidRDefault="00000000">
      <w:pPr>
        <w:widowControl w:val="0"/>
        <w:pBdr>
          <w:top w:val="nil"/>
          <w:left w:val="nil"/>
          <w:bottom w:val="nil"/>
          <w:right w:val="nil"/>
          <w:between w:val="nil"/>
        </w:pBdr>
        <w:spacing w:line="240" w:lineRule="auto"/>
        <w:rPr>
          <w:color w:val="000000"/>
        </w:rPr>
      </w:pPr>
      <w:r>
        <w:rPr>
          <w:color w:val="000000"/>
        </w:rPr>
        <w:t>https://readerman1.files.wordpress.com/2016/05/nurbs_surf.jpg?w=584</w:t>
      </w:r>
    </w:p>
    <w:p w14:paraId="00000304" w14:textId="77777777" w:rsidR="00EA3037" w:rsidRDefault="00EA3037">
      <w:pPr>
        <w:widowControl w:val="0"/>
        <w:pBdr>
          <w:top w:val="nil"/>
          <w:left w:val="nil"/>
          <w:bottom w:val="nil"/>
          <w:right w:val="nil"/>
          <w:between w:val="nil"/>
        </w:pBdr>
        <w:spacing w:line="240" w:lineRule="auto"/>
        <w:rPr>
          <w:color w:val="000000"/>
        </w:rPr>
      </w:pPr>
    </w:p>
    <w:p w14:paraId="00000305" w14:textId="77777777" w:rsidR="00EA3037" w:rsidRDefault="00000000">
      <w:pPr>
        <w:widowControl w:val="0"/>
        <w:pBdr>
          <w:top w:val="nil"/>
          <w:left w:val="nil"/>
          <w:bottom w:val="nil"/>
          <w:right w:val="nil"/>
          <w:between w:val="nil"/>
        </w:pBdr>
        <w:spacing w:line="240" w:lineRule="auto"/>
        <w:rPr>
          <w:color w:val="000000"/>
        </w:rPr>
      </w:pPr>
      <w:r>
        <w:rPr>
          <w:color w:val="000000"/>
        </w:rPr>
        <w:t>5</w:t>
      </w:r>
    </w:p>
    <w:p w14:paraId="00000306" w14:textId="77777777" w:rsidR="00EA3037" w:rsidRDefault="00000000">
      <w:pPr>
        <w:widowControl w:val="0"/>
        <w:pBdr>
          <w:top w:val="nil"/>
          <w:left w:val="nil"/>
          <w:bottom w:val="nil"/>
          <w:right w:val="nil"/>
          <w:between w:val="nil"/>
        </w:pBdr>
        <w:spacing w:line="240" w:lineRule="auto"/>
        <w:rPr>
          <w:color w:val="000000"/>
        </w:rPr>
      </w:pPr>
      <w:r>
        <w:rPr>
          <w:color w:val="000000"/>
        </w:rPr>
        <w:t>https://cdn.vox-cdn.com/thumbor/W7wxx1Hy8I-lysmiBMt9CgnEngI=/0x0:6720x4480/1200x800/filters:focal(2823x1703:3897x2777)/cdn.vox-cdn.com/uploads/chorus_image/image/60830919/knee1.0.jpg</w:t>
      </w:r>
    </w:p>
    <w:p w14:paraId="00000307" w14:textId="77777777" w:rsidR="00EA3037" w:rsidRDefault="00EA3037">
      <w:pPr>
        <w:widowControl w:val="0"/>
        <w:pBdr>
          <w:top w:val="nil"/>
          <w:left w:val="nil"/>
          <w:bottom w:val="nil"/>
          <w:right w:val="nil"/>
          <w:between w:val="nil"/>
        </w:pBdr>
        <w:spacing w:line="240" w:lineRule="auto"/>
        <w:rPr>
          <w:color w:val="000000"/>
        </w:rPr>
      </w:pPr>
    </w:p>
    <w:p w14:paraId="00000308" w14:textId="77777777" w:rsidR="00EA3037" w:rsidRDefault="00000000">
      <w:pPr>
        <w:widowControl w:val="0"/>
        <w:pBdr>
          <w:top w:val="nil"/>
          <w:left w:val="nil"/>
          <w:bottom w:val="nil"/>
          <w:right w:val="nil"/>
          <w:between w:val="nil"/>
        </w:pBdr>
        <w:spacing w:line="240" w:lineRule="auto"/>
        <w:rPr>
          <w:color w:val="000000"/>
        </w:rPr>
      </w:pPr>
      <w:r>
        <w:rPr>
          <w:color w:val="000000"/>
        </w:rPr>
        <w:t>6</w:t>
      </w:r>
    </w:p>
    <w:p w14:paraId="00000309" w14:textId="77777777" w:rsidR="00EA3037" w:rsidRDefault="00000000">
      <w:pPr>
        <w:widowControl w:val="0"/>
        <w:pBdr>
          <w:top w:val="nil"/>
          <w:left w:val="nil"/>
          <w:bottom w:val="nil"/>
          <w:right w:val="nil"/>
          <w:between w:val="nil"/>
        </w:pBdr>
        <w:spacing w:line="240" w:lineRule="auto"/>
        <w:rPr>
          <w:color w:val="000000"/>
        </w:rPr>
      </w:pPr>
      <w:r>
        <w:rPr>
          <w:color w:val="000000"/>
        </w:rPr>
        <w:t>https://i.ytimg.com/vi/hsCk0lIPR3I/maxresdefault.jpg</w:t>
      </w:r>
    </w:p>
    <w:p w14:paraId="0000030A" w14:textId="77777777" w:rsidR="00EA3037" w:rsidRDefault="00EA3037">
      <w:pPr>
        <w:widowControl w:val="0"/>
        <w:pBdr>
          <w:top w:val="nil"/>
          <w:left w:val="nil"/>
          <w:bottom w:val="nil"/>
          <w:right w:val="nil"/>
          <w:between w:val="nil"/>
        </w:pBdr>
        <w:spacing w:line="240" w:lineRule="auto"/>
        <w:rPr>
          <w:color w:val="000000"/>
        </w:rPr>
      </w:pPr>
    </w:p>
    <w:p w14:paraId="0000030B" w14:textId="77777777" w:rsidR="00EA3037" w:rsidRDefault="00000000">
      <w:pPr>
        <w:widowControl w:val="0"/>
        <w:pBdr>
          <w:top w:val="nil"/>
          <w:left w:val="nil"/>
          <w:bottom w:val="nil"/>
          <w:right w:val="nil"/>
          <w:between w:val="nil"/>
        </w:pBdr>
        <w:spacing w:line="240" w:lineRule="auto"/>
        <w:rPr>
          <w:color w:val="000000"/>
        </w:rPr>
      </w:pPr>
      <w:r>
        <w:rPr>
          <w:color w:val="000000"/>
        </w:rPr>
        <w:t>7</w:t>
      </w:r>
    </w:p>
    <w:p w14:paraId="0000030C" w14:textId="77777777" w:rsidR="00EA3037" w:rsidRDefault="00000000">
      <w:pPr>
        <w:widowControl w:val="0"/>
        <w:pBdr>
          <w:top w:val="nil"/>
          <w:left w:val="nil"/>
          <w:bottom w:val="nil"/>
          <w:right w:val="nil"/>
          <w:between w:val="nil"/>
        </w:pBdr>
        <w:spacing w:line="240" w:lineRule="auto"/>
        <w:rPr>
          <w:color w:val="000000"/>
        </w:rPr>
      </w:pPr>
      <w:r>
        <w:rPr>
          <w:color w:val="000000"/>
        </w:rPr>
        <w:t>https://www.mvblog.cl/wp-content/uploads/2017/03/3dacad_extrevsw02j2.png</w:t>
      </w:r>
    </w:p>
  </w:comment>
  <w:comment w:id="38" w:author="Wilson Salamanca" w:date="2022-09-23T22:12:00Z" w:initials="">
    <w:p w14:paraId="000002D0" w14:textId="77777777" w:rsidR="00EA3037" w:rsidRDefault="00000000">
      <w:pPr>
        <w:widowControl w:val="0"/>
        <w:pBdr>
          <w:top w:val="nil"/>
          <w:left w:val="nil"/>
          <w:bottom w:val="nil"/>
          <w:right w:val="nil"/>
          <w:between w:val="nil"/>
        </w:pBdr>
        <w:spacing w:line="240" w:lineRule="auto"/>
        <w:rPr>
          <w:color w:val="000000"/>
        </w:rPr>
      </w:pPr>
      <w:r>
        <w:rPr>
          <w:color w:val="000000"/>
        </w:rPr>
        <w:t>se realizaron las correcciones ortográficas solicitadas</w:t>
      </w:r>
    </w:p>
  </w:comment>
  <w:comment w:id="39" w:author="Petri Cor" w:date="2022-09-07T14:30:00Z" w:initials="">
    <w:p w14:paraId="000002AF" w14:textId="77777777" w:rsidR="00EA3037" w:rsidRDefault="00000000">
      <w:pPr>
        <w:widowControl w:val="0"/>
        <w:pBdr>
          <w:top w:val="nil"/>
          <w:left w:val="nil"/>
          <w:bottom w:val="nil"/>
          <w:right w:val="nil"/>
          <w:between w:val="nil"/>
        </w:pBdr>
        <w:spacing w:line="240" w:lineRule="auto"/>
        <w:rPr>
          <w:color w:val="000000"/>
        </w:rPr>
      </w:pPr>
      <w:r>
        <w:rPr>
          <w:color w:val="000000"/>
        </w:rPr>
        <w:t>Imagen de referencia</w:t>
      </w:r>
    </w:p>
    <w:p w14:paraId="000002B0" w14:textId="77777777" w:rsidR="00EA3037" w:rsidRDefault="00000000">
      <w:pPr>
        <w:widowControl w:val="0"/>
        <w:pBdr>
          <w:top w:val="nil"/>
          <w:left w:val="nil"/>
          <w:bottom w:val="nil"/>
          <w:right w:val="nil"/>
          <w:between w:val="nil"/>
        </w:pBdr>
        <w:spacing w:line="240" w:lineRule="auto"/>
        <w:rPr>
          <w:color w:val="000000"/>
        </w:rPr>
      </w:pPr>
      <w:r>
        <w:rPr>
          <w:color w:val="000000"/>
        </w:rPr>
        <w:t>https://www.freepik.es/vector-gratis/caracter-empresarial-confuso-que-toma-decision-importante_19212769.htm#&amp;position=10&amp;from_view=detail#&amp;position=10&amp;from_view=detail</w:t>
      </w:r>
    </w:p>
  </w:comment>
  <w:comment w:id="40" w:author="Petri Cor" w:date="2022-09-07T14:33:00Z" w:initials="">
    <w:p w14:paraId="000002C4" w14:textId="77777777" w:rsidR="00EA3037" w:rsidRDefault="00000000">
      <w:pPr>
        <w:widowControl w:val="0"/>
        <w:pBdr>
          <w:top w:val="nil"/>
          <w:left w:val="nil"/>
          <w:bottom w:val="nil"/>
          <w:right w:val="nil"/>
          <w:between w:val="nil"/>
        </w:pBdr>
        <w:spacing w:line="240" w:lineRule="auto"/>
        <w:rPr>
          <w:color w:val="000000"/>
        </w:rPr>
      </w:pPr>
      <w:r>
        <w:rPr>
          <w:color w:val="000000"/>
        </w:rPr>
        <w:t xml:space="preserve">Imagen de referencia </w:t>
      </w:r>
    </w:p>
    <w:p w14:paraId="000002C5" w14:textId="77777777" w:rsidR="00EA3037" w:rsidRDefault="00000000">
      <w:pPr>
        <w:widowControl w:val="0"/>
        <w:pBdr>
          <w:top w:val="nil"/>
          <w:left w:val="nil"/>
          <w:bottom w:val="nil"/>
          <w:right w:val="nil"/>
          <w:between w:val="nil"/>
        </w:pBdr>
        <w:spacing w:line="240" w:lineRule="auto"/>
        <w:rPr>
          <w:color w:val="000000"/>
        </w:rPr>
      </w:pPr>
      <w:r>
        <w:rPr>
          <w:color w:val="000000"/>
        </w:rPr>
        <w:t>https://www.freepik.es/fotos-premium/escaner-dental-3d-consultorio-dentista_23131028.htm#page=2&amp;query=esc%C3%A1ner&amp;position=24&amp;from_view=search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16" w15:done="0"/>
  <w15:commentEx w15:paraId="00000326" w15:done="0"/>
  <w15:commentEx w15:paraId="000002D8" w15:done="0"/>
  <w15:commentEx w15:paraId="000002C3" w15:done="0"/>
  <w15:commentEx w15:paraId="00000323" w15:done="0"/>
  <w15:commentEx w15:paraId="00000324" w15:done="0"/>
  <w15:commentEx w15:paraId="000002F2" w15:done="0"/>
  <w15:commentEx w15:paraId="495841BD" w15:done="0"/>
  <w15:commentEx w15:paraId="000002BD" w15:done="0"/>
  <w15:commentEx w15:paraId="000002CF" w15:done="0"/>
  <w15:commentEx w15:paraId="000002F8" w15:done="0"/>
  <w15:commentEx w15:paraId="000002CB" w15:done="0"/>
  <w15:commentEx w15:paraId="05B0D1C6" w15:done="0"/>
  <w15:commentEx w15:paraId="000002AD" w15:done="0"/>
  <w15:commentEx w15:paraId="08C424BF" w15:done="0"/>
  <w15:commentEx w15:paraId="7245DC74" w15:done="0"/>
  <w15:commentEx w15:paraId="000002B4" w15:done="0"/>
  <w15:commentEx w15:paraId="000002E1" w15:done="0"/>
  <w15:commentEx w15:paraId="000002D2" w15:done="0"/>
  <w15:commentEx w15:paraId="00000318" w15:done="0"/>
  <w15:commentEx w15:paraId="000002B8" w15:done="0"/>
  <w15:commentEx w15:paraId="63D1E2E2" w15:done="0"/>
  <w15:commentEx w15:paraId="0000031F" w15:done="0"/>
  <w15:commentEx w15:paraId="00000321" w15:done="0"/>
  <w15:commentEx w15:paraId="000002DC" w15:done="0"/>
  <w15:commentEx w15:paraId="000002F0" w15:done="0"/>
  <w15:commentEx w15:paraId="000002E6" w15:done="0"/>
  <w15:commentEx w15:paraId="000002F4" w15:done="0"/>
  <w15:commentEx w15:paraId="0000030C" w15:done="0"/>
  <w15:commentEx w15:paraId="000002D0" w15:done="0"/>
  <w15:commentEx w15:paraId="000002B0" w15:done="0"/>
  <w15:commentEx w15:paraId="000002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DC574" w16cex:dateUtc="2022-09-27T23:54:00Z"/>
  <w16cex:commentExtensible w16cex:durableId="26DDD18C" w16cex:dateUtc="2022-09-28T00:46:00Z"/>
  <w16cex:commentExtensible w16cex:durableId="26DDD40C" w16cex:dateUtc="2022-09-28T00:57:00Z"/>
  <w16cex:commentExtensible w16cex:durableId="26DDD351" w16cex:dateUtc="2022-09-28T00:53:00Z"/>
  <w16cex:commentExtensible w16cex:durableId="26DDDBDE" w16cex:dateUtc="2022-09-28T01: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16" w16cid:durableId="26DDBFB9"/>
  <w16cid:commentId w16cid:paraId="00000326" w16cid:durableId="26DDBFB6"/>
  <w16cid:commentId w16cid:paraId="000002D8" w16cid:durableId="26DDBFB5"/>
  <w16cid:commentId w16cid:paraId="000002C3" w16cid:durableId="26DDBFB4"/>
  <w16cid:commentId w16cid:paraId="00000323" w16cid:durableId="26DDBFB3"/>
  <w16cid:commentId w16cid:paraId="00000324" w16cid:durableId="26DDBFB0"/>
  <w16cid:commentId w16cid:paraId="000002F2" w16cid:durableId="26DDBFAF"/>
  <w16cid:commentId w16cid:paraId="495841BD" w16cid:durableId="26DDC574"/>
  <w16cid:commentId w16cid:paraId="000002BD" w16cid:durableId="26DDBFAC"/>
  <w16cid:commentId w16cid:paraId="000002CF" w16cid:durableId="26DDBFAB"/>
  <w16cid:commentId w16cid:paraId="000002F8" w16cid:durableId="26DDBFAA"/>
  <w16cid:commentId w16cid:paraId="000002CB" w16cid:durableId="26DDBFA9"/>
  <w16cid:commentId w16cid:paraId="05B0D1C6" w16cid:durableId="26DDD18C"/>
  <w16cid:commentId w16cid:paraId="000002AD" w16cid:durableId="26DDBFA4"/>
  <w16cid:commentId w16cid:paraId="08C424BF" w16cid:durableId="26DDD40C"/>
  <w16cid:commentId w16cid:paraId="7245DC74" w16cid:durableId="26DDD351"/>
  <w16cid:commentId w16cid:paraId="000002B4" w16cid:durableId="26DDBFA1"/>
  <w16cid:commentId w16cid:paraId="000002E1" w16cid:durableId="26DDBFA0"/>
  <w16cid:commentId w16cid:paraId="000002D2" w16cid:durableId="26DDBF9F"/>
  <w16cid:commentId w16cid:paraId="00000318" w16cid:durableId="26DDBF9E"/>
  <w16cid:commentId w16cid:paraId="000002B8" w16cid:durableId="26DDBF9C"/>
  <w16cid:commentId w16cid:paraId="63D1E2E2" w16cid:durableId="26DDDBDE"/>
  <w16cid:commentId w16cid:paraId="0000031F" w16cid:durableId="26DDBF9B"/>
  <w16cid:commentId w16cid:paraId="00000321" w16cid:durableId="26DDBF9A"/>
  <w16cid:commentId w16cid:paraId="000002DC" w16cid:durableId="26DDBF99"/>
  <w16cid:commentId w16cid:paraId="000002F0" w16cid:durableId="26DDBF98"/>
  <w16cid:commentId w16cid:paraId="000002E6" w16cid:durableId="26DDBF97"/>
  <w16cid:commentId w16cid:paraId="000002F4" w16cid:durableId="26DDBF96"/>
  <w16cid:commentId w16cid:paraId="0000030C" w16cid:durableId="26DDBF95"/>
  <w16cid:commentId w16cid:paraId="000002D0" w16cid:durableId="26DDBF94"/>
  <w16cid:commentId w16cid:paraId="000002B0" w16cid:durableId="26DDBF93"/>
  <w16cid:commentId w16cid:paraId="000002C5" w16cid:durableId="26DDBF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D745B" w14:textId="77777777" w:rsidR="00281ED2" w:rsidRDefault="00281ED2">
      <w:pPr>
        <w:spacing w:line="240" w:lineRule="auto"/>
      </w:pPr>
      <w:r>
        <w:separator/>
      </w:r>
    </w:p>
  </w:endnote>
  <w:endnote w:type="continuationSeparator" w:id="0">
    <w:p w14:paraId="31E27181" w14:textId="77777777" w:rsidR="00281ED2" w:rsidRDefault="00281E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A9" w14:textId="77777777" w:rsidR="00EA3037"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0FC6BB9E" wp14:editId="561850B3">
          <wp:simplePos x="0" y="0"/>
          <wp:positionH relativeFrom="column">
            <wp:posOffset>-1063621</wp:posOffset>
          </wp:positionH>
          <wp:positionV relativeFrom="paragraph">
            <wp:posOffset>-277120</wp:posOffset>
          </wp:positionV>
          <wp:extent cx="10671819" cy="887683"/>
          <wp:effectExtent l="0" t="0" r="0" b="0"/>
          <wp:wrapNone/>
          <wp:docPr id="3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FA5D9" w14:textId="77777777" w:rsidR="00281ED2" w:rsidRDefault="00281ED2">
      <w:pPr>
        <w:spacing w:line="240" w:lineRule="auto"/>
      </w:pPr>
      <w:r>
        <w:separator/>
      </w:r>
    </w:p>
  </w:footnote>
  <w:footnote w:type="continuationSeparator" w:id="0">
    <w:p w14:paraId="495C162A" w14:textId="77777777" w:rsidR="00281ED2" w:rsidRDefault="00281E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A7" w14:textId="77777777" w:rsidR="00EA3037"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4C7E27DE" wp14:editId="1ECC5E65">
          <wp:simplePos x="0" y="0"/>
          <wp:positionH relativeFrom="column">
            <wp:posOffset>-1080131</wp:posOffset>
          </wp:positionH>
          <wp:positionV relativeFrom="paragraph">
            <wp:posOffset>-285111</wp:posOffset>
          </wp:positionV>
          <wp:extent cx="10679430" cy="1009015"/>
          <wp:effectExtent l="0" t="0" r="0" b="0"/>
          <wp:wrapSquare wrapText="bothSides" distT="0" distB="0" distL="114300" distR="114300"/>
          <wp:docPr id="2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214E0E01" wp14:editId="4A7BF083">
              <wp:simplePos x="0" y="0"/>
              <wp:positionH relativeFrom="column">
                <wp:posOffset>7800471</wp:posOffset>
              </wp:positionH>
              <wp:positionV relativeFrom="paragraph">
                <wp:posOffset>-353679</wp:posOffset>
              </wp:positionV>
              <wp:extent cx="823595" cy="1164590"/>
              <wp:effectExtent l="0" t="0" r="0" b="0"/>
              <wp:wrapNone/>
              <wp:docPr id="282" name="Rectángulo 282"/>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8E34E4" w:rsidRDefault="00000000" w:rsidP="003E6784">
                          <w:pPr>
                            <w:spacing w:line="240" w:lineRule="auto"/>
                            <w:ind w:hanging="2"/>
                          </w:pPr>
                          <w:r>
                            <w:rPr>
                              <w:noProof/>
                            </w:rPr>
                            <w:drawing>
                              <wp:inline distT="0" distB="0" distL="0" distR="0" wp14:anchorId="7DDCB49F" wp14:editId="170A308D">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282"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2A8" w14:textId="77777777" w:rsidR="00EA3037" w:rsidRDefault="00EA303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5EEF"/>
    <w:multiLevelType w:val="multilevel"/>
    <w:tmpl w:val="8ABE1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5714A"/>
    <w:multiLevelType w:val="multilevel"/>
    <w:tmpl w:val="F7E4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BF72EB"/>
    <w:multiLevelType w:val="multilevel"/>
    <w:tmpl w:val="D612E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8D70E1"/>
    <w:multiLevelType w:val="multilevel"/>
    <w:tmpl w:val="6D060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BF519D"/>
    <w:multiLevelType w:val="hybridMultilevel"/>
    <w:tmpl w:val="9BC0849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BDD718A"/>
    <w:multiLevelType w:val="multilevel"/>
    <w:tmpl w:val="276841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E954909"/>
    <w:multiLevelType w:val="multilevel"/>
    <w:tmpl w:val="35B24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923325"/>
    <w:multiLevelType w:val="multilevel"/>
    <w:tmpl w:val="B17A3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D44283A"/>
    <w:multiLevelType w:val="multilevel"/>
    <w:tmpl w:val="031248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3C35C0B"/>
    <w:multiLevelType w:val="multilevel"/>
    <w:tmpl w:val="D242E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9602FDA"/>
    <w:multiLevelType w:val="multilevel"/>
    <w:tmpl w:val="EE3E5062"/>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12056015">
    <w:abstractNumId w:val="6"/>
  </w:num>
  <w:num w:numId="2" w16cid:durableId="1413619989">
    <w:abstractNumId w:val="8"/>
  </w:num>
  <w:num w:numId="3" w16cid:durableId="751007687">
    <w:abstractNumId w:val="5"/>
  </w:num>
  <w:num w:numId="4" w16cid:durableId="1476802225">
    <w:abstractNumId w:val="7"/>
  </w:num>
  <w:num w:numId="5" w16cid:durableId="174733419">
    <w:abstractNumId w:val="0"/>
  </w:num>
  <w:num w:numId="6" w16cid:durableId="321586961">
    <w:abstractNumId w:val="1"/>
  </w:num>
  <w:num w:numId="7" w16cid:durableId="1871383080">
    <w:abstractNumId w:val="3"/>
  </w:num>
  <w:num w:numId="8" w16cid:durableId="1058360749">
    <w:abstractNumId w:val="2"/>
  </w:num>
  <w:num w:numId="9" w16cid:durableId="475032838">
    <w:abstractNumId w:val="9"/>
  </w:num>
  <w:num w:numId="10" w16cid:durableId="1077626754">
    <w:abstractNumId w:val="10"/>
  </w:num>
  <w:num w:numId="11" w16cid:durableId="2243774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ri Cor">
    <w15:presenceInfo w15:providerId="Windows Live" w15:userId="ce0ac9d7e603e58b"/>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3037"/>
    <w:rsid w:val="00097AB9"/>
    <w:rsid w:val="000B2680"/>
    <w:rsid w:val="000C03F1"/>
    <w:rsid w:val="001614C1"/>
    <w:rsid w:val="00231BF4"/>
    <w:rsid w:val="00243918"/>
    <w:rsid w:val="00281ED2"/>
    <w:rsid w:val="002F0301"/>
    <w:rsid w:val="00344D54"/>
    <w:rsid w:val="00394E38"/>
    <w:rsid w:val="003B01CB"/>
    <w:rsid w:val="00554B61"/>
    <w:rsid w:val="005A1EB3"/>
    <w:rsid w:val="00640CEE"/>
    <w:rsid w:val="00685826"/>
    <w:rsid w:val="006967F1"/>
    <w:rsid w:val="00765C64"/>
    <w:rsid w:val="00806F00"/>
    <w:rsid w:val="008349A8"/>
    <w:rsid w:val="008F76EB"/>
    <w:rsid w:val="00916D47"/>
    <w:rsid w:val="00926EA9"/>
    <w:rsid w:val="009C511A"/>
    <w:rsid w:val="00A73886"/>
    <w:rsid w:val="00A872F6"/>
    <w:rsid w:val="00A96B8C"/>
    <w:rsid w:val="00AD31E9"/>
    <w:rsid w:val="00B40922"/>
    <w:rsid w:val="00BC53F0"/>
    <w:rsid w:val="00BD7726"/>
    <w:rsid w:val="00C23285"/>
    <w:rsid w:val="00C42149"/>
    <w:rsid w:val="00C82DB4"/>
    <w:rsid w:val="00CB42CF"/>
    <w:rsid w:val="00D00163"/>
    <w:rsid w:val="00DE7251"/>
    <w:rsid w:val="00E05849"/>
    <w:rsid w:val="00E32F74"/>
    <w:rsid w:val="00EA3037"/>
    <w:rsid w:val="00ED5980"/>
    <w:rsid w:val="00EF2E30"/>
    <w:rsid w:val="00EF6118"/>
    <w:rsid w:val="00F27677"/>
    <w:rsid w:val="00F57D5E"/>
    <w:rsid w:val="00FC79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1E0C7"/>
  <w15:docId w15:val="{782AD8EB-96EE-4533-9518-34F4A3D88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251"/>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3"/>
    <w:tblPr>
      <w:tblStyleRowBandSize w:val="1"/>
      <w:tblStyleColBandSize w:val="1"/>
      <w:tblCellMar>
        <w:top w:w="100" w:type="dxa"/>
        <w:left w:w="100" w:type="dxa"/>
        <w:bottom w:w="100" w:type="dxa"/>
        <w:right w:w="100" w:type="dxa"/>
      </w:tblCellMar>
    </w:tblPr>
  </w:style>
  <w:style w:type="table" w:customStyle="1" w:styleId="a0">
    <w:basedOn w:val="TableNormal3"/>
    <w:tblPr>
      <w:tblStyleRowBandSize w:val="1"/>
      <w:tblStyleColBandSize w:val="1"/>
      <w:tblCellMar>
        <w:top w:w="100" w:type="dxa"/>
        <w:left w:w="100" w:type="dxa"/>
        <w:bottom w:w="100" w:type="dxa"/>
        <w:right w:w="100" w:type="dxa"/>
      </w:tblCellMar>
    </w:tblPr>
  </w:style>
  <w:style w:type="table" w:customStyle="1" w:styleId="a1">
    <w:basedOn w:val="TableNormal3"/>
    <w:tblPr>
      <w:tblStyleRowBandSize w:val="1"/>
      <w:tblStyleColBandSize w:val="1"/>
      <w:tblCellMar>
        <w:top w:w="100" w:type="dxa"/>
        <w:left w:w="100" w:type="dxa"/>
        <w:bottom w:w="100" w:type="dxa"/>
        <w:right w:w="100" w:type="dxa"/>
      </w:tblCellMar>
    </w:tblPr>
  </w:style>
  <w:style w:type="table" w:customStyle="1" w:styleId="a2">
    <w:basedOn w:val="TableNormal3"/>
    <w:tblPr>
      <w:tblStyleRowBandSize w:val="1"/>
      <w:tblStyleColBandSize w:val="1"/>
      <w:tblCellMar>
        <w:top w:w="100" w:type="dxa"/>
        <w:left w:w="100" w:type="dxa"/>
        <w:bottom w:w="100" w:type="dxa"/>
        <w:right w:w="100" w:type="dxa"/>
      </w:tblCellMar>
    </w:tblPr>
  </w:style>
  <w:style w:type="table" w:customStyle="1" w:styleId="a3">
    <w:basedOn w:val="TableNormal3"/>
    <w:tblPr>
      <w:tblStyleRowBandSize w:val="1"/>
      <w:tblStyleColBandSize w:val="1"/>
      <w:tblCellMar>
        <w:top w:w="100" w:type="dxa"/>
        <w:left w:w="100" w:type="dxa"/>
        <w:bottom w:w="100" w:type="dxa"/>
        <w:right w:w="100" w:type="dxa"/>
      </w:tblCellMar>
    </w:tblPr>
  </w:style>
  <w:style w:type="table" w:customStyle="1" w:styleId="a4">
    <w:basedOn w:val="TableNormal3"/>
    <w:tblPr>
      <w:tblStyleRowBandSize w:val="1"/>
      <w:tblStyleColBandSize w:val="1"/>
      <w:tblCellMar>
        <w:top w:w="100" w:type="dxa"/>
        <w:left w:w="100" w:type="dxa"/>
        <w:bottom w:w="100" w:type="dxa"/>
        <w:right w:w="100" w:type="dxa"/>
      </w:tblCellMar>
    </w:tblPr>
  </w:style>
  <w:style w:type="table" w:customStyle="1" w:styleId="a5">
    <w:basedOn w:val="TableNormal3"/>
    <w:tblPr>
      <w:tblStyleRowBandSize w:val="1"/>
      <w:tblStyleColBandSize w:val="1"/>
      <w:tblCellMar>
        <w:top w:w="100" w:type="dxa"/>
        <w:left w:w="100" w:type="dxa"/>
        <w:bottom w:w="100" w:type="dxa"/>
        <w:right w:w="100" w:type="dxa"/>
      </w:tblCellMar>
    </w:tblPr>
  </w:style>
  <w:style w:type="table" w:customStyle="1" w:styleId="a6">
    <w:basedOn w:val="TableNormal3"/>
    <w:tblPr>
      <w:tblStyleRowBandSize w:val="1"/>
      <w:tblStyleColBandSize w:val="1"/>
      <w:tblCellMar>
        <w:top w:w="100" w:type="dxa"/>
        <w:left w:w="100" w:type="dxa"/>
        <w:bottom w:w="100" w:type="dxa"/>
        <w:right w:w="100" w:type="dxa"/>
      </w:tblCellMar>
    </w:tblPr>
  </w:style>
  <w:style w:type="table" w:customStyle="1" w:styleId="a7">
    <w:basedOn w:val="TableNormal3"/>
    <w:tblPr>
      <w:tblStyleRowBandSize w:val="1"/>
      <w:tblStyleColBandSize w:val="1"/>
      <w:tblCellMar>
        <w:top w:w="100" w:type="dxa"/>
        <w:left w:w="100" w:type="dxa"/>
        <w:bottom w:w="100" w:type="dxa"/>
        <w:right w:w="100" w:type="dxa"/>
      </w:tblCellMar>
    </w:tblPr>
  </w:style>
  <w:style w:type="table" w:customStyle="1" w:styleId="a8">
    <w:basedOn w:val="TableNormal3"/>
    <w:tblPr>
      <w:tblStyleRowBandSize w:val="1"/>
      <w:tblStyleColBandSize w:val="1"/>
      <w:tblCellMar>
        <w:top w:w="100" w:type="dxa"/>
        <w:left w:w="100" w:type="dxa"/>
        <w:bottom w:w="100" w:type="dxa"/>
        <w:right w:w="100" w:type="dxa"/>
      </w:tblCellMar>
    </w:tblPr>
  </w:style>
  <w:style w:type="table" w:customStyle="1" w:styleId="a9">
    <w:basedOn w:val="TableNormal3"/>
    <w:tblPr>
      <w:tblStyleRowBandSize w:val="1"/>
      <w:tblStyleColBandSize w:val="1"/>
      <w:tblCellMar>
        <w:top w:w="100" w:type="dxa"/>
        <w:left w:w="100" w:type="dxa"/>
        <w:bottom w:w="100" w:type="dxa"/>
        <w:right w:w="100" w:type="dxa"/>
      </w:tblCellMar>
    </w:tblPr>
  </w:style>
  <w:style w:type="table" w:customStyle="1" w:styleId="aa">
    <w:basedOn w:val="TableNormal3"/>
    <w:tblPr>
      <w:tblStyleRowBandSize w:val="1"/>
      <w:tblStyleColBandSize w:val="1"/>
      <w:tblCellMar>
        <w:top w:w="100" w:type="dxa"/>
        <w:left w:w="100" w:type="dxa"/>
        <w:bottom w:w="100" w:type="dxa"/>
        <w:right w:w="100" w:type="dxa"/>
      </w:tblCellMar>
    </w:tblPr>
  </w:style>
  <w:style w:type="table" w:customStyle="1" w:styleId="ab">
    <w:basedOn w:val="TableNormal3"/>
    <w:tblPr>
      <w:tblStyleRowBandSize w:val="1"/>
      <w:tblStyleColBandSize w:val="1"/>
      <w:tblCellMar>
        <w:top w:w="100" w:type="dxa"/>
        <w:left w:w="100" w:type="dxa"/>
        <w:bottom w:w="100" w:type="dxa"/>
        <w:right w:w="100" w:type="dxa"/>
      </w:tblCellMar>
    </w:tblPr>
  </w:style>
  <w:style w:type="table" w:customStyle="1" w:styleId="ac">
    <w:basedOn w:val="TableNormal3"/>
    <w:tblPr>
      <w:tblStyleRowBandSize w:val="1"/>
      <w:tblStyleColBandSize w:val="1"/>
      <w:tblCellMar>
        <w:top w:w="100" w:type="dxa"/>
        <w:left w:w="100" w:type="dxa"/>
        <w:bottom w:w="100" w:type="dxa"/>
        <w:right w:w="100" w:type="dxa"/>
      </w:tblCellMar>
    </w:tblPr>
  </w:style>
  <w:style w:type="table" w:customStyle="1" w:styleId="ad">
    <w:basedOn w:val="TableNormal3"/>
    <w:tblPr>
      <w:tblStyleRowBandSize w:val="1"/>
      <w:tblStyleColBandSize w:val="1"/>
      <w:tblCellMar>
        <w:top w:w="100" w:type="dxa"/>
        <w:left w:w="100" w:type="dxa"/>
        <w:bottom w:w="100" w:type="dxa"/>
        <w:right w:w="100" w:type="dxa"/>
      </w:tblCellMar>
    </w:tblPr>
  </w:style>
  <w:style w:type="table" w:customStyle="1" w:styleId="ae">
    <w:basedOn w:val="TableNormal3"/>
    <w:tblPr>
      <w:tblStyleRowBandSize w:val="1"/>
      <w:tblStyleColBandSize w:val="1"/>
      <w:tblCellMar>
        <w:top w:w="100" w:type="dxa"/>
        <w:left w:w="100" w:type="dxa"/>
        <w:bottom w:w="100" w:type="dxa"/>
        <w:right w:w="100" w:type="dxa"/>
      </w:tblCellMar>
    </w:tblPr>
  </w:style>
  <w:style w:type="table" w:customStyle="1" w:styleId="af">
    <w:basedOn w:val="TableNormal3"/>
    <w:tblPr>
      <w:tblStyleRowBandSize w:val="1"/>
      <w:tblStyleColBandSize w:val="1"/>
      <w:tblCellMar>
        <w:top w:w="100" w:type="dxa"/>
        <w:left w:w="100" w:type="dxa"/>
        <w:bottom w:w="100" w:type="dxa"/>
        <w:right w:w="100" w:type="dxa"/>
      </w:tblCellMar>
    </w:tblPr>
  </w:style>
  <w:style w:type="table" w:customStyle="1" w:styleId="af0">
    <w:basedOn w:val="TableNormal3"/>
    <w:tblPr>
      <w:tblStyleRowBandSize w:val="1"/>
      <w:tblStyleColBandSize w:val="1"/>
      <w:tblCellMar>
        <w:top w:w="100" w:type="dxa"/>
        <w:left w:w="100" w:type="dxa"/>
        <w:bottom w:w="100" w:type="dxa"/>
        <w:right w:w="100" w:type="dxa"/>
      </w:tblCellMar>
    </w:tblPr>
  </w:style>
  <w:style w:type="table" w:customStyle="1" w:styleId="af1">
    <w:basedOn w:val="TableNormal3"/>
    <w:tblPr>
      <w:tblStyleRowBandSize w:val="1"/>
      <w:tblStyleColBandSize w:val="1"/>
      <w:tblCellMar>
        <w:top w:w="100" w:type="dxa"/>
        <w:left w:w="100" w:type="dxa"/>
        <w:bottom w:w="100" w:type="dxa"/>
        <w:right w:w="100" w:type="dxa"/>
      </w:tblCellMar>
    </w:tblPr>
  </w:style>
  <w:style w:type="table" w:customStyle="1" w:styleId="af2">
    <w:basedOn w:val="TableNormal3"/>
    <w:tblPr>
      <w:tblStyleRowBandSize w:val="1"/>
      <w:tblStyleColBandSize w:val="1"/>
      <w:tblCellMar>
        <w:top w:w="100" w:type="dxa"/>
        <w:left w:w="100" w:type="dxa"/>
        <w:bottom w:w="100" w:type="dxa"/>
        <w:right w:w="100" w:type="dxa"/>
      </w:tblCellMar>
    </w:tblPr>
  </w:style>
  <w:style w:type="table" w:customStyle="1" w:styleId="af3">
    <w:basedOn w:val="TableNormal3"/>
    <w:tblPr>
      <w:tblStyleRowBandSize w:val="1"/>
      <w:tblStyleColBandSize w:val="1"/>
      <w:tblCellMar>
        <w:top w:w="100" w:type="dxa"/>
        <w:left w:w="100" w:type="dxa"/>
        <w:bottom w:w="100" w:type="dxa"/>
        <w:right w:w="100" w:type="dxa"/>
      </w:tblCellMar>
    </w:tblPr>
  </w:style>
  <w:style w:type="table" w:customStyle="1" w:styleId="af4">
    <w:basedOn w:val="TableNormal3"/>
    <w:tblPr>
      <w:tblStyleRowBandSize w:val="1"/>
      <w:tblStyleColBandSize w:val="1"/>
      <w:tblCellMar>
        <w:top w:w="100" w:type="dxa"/>
        <w:left w:w="100" w:type="dxa"/>
        <w:bottom w:w="100" w:type="dxa"/>
        <w:right w:w="100" w:type="dxa"/>
      </w:tblCellMar>
    </w:tblPr>
  </w:style>
  <w:style w:type="table" w:customStyle="1" w:styleId="af5">
    <w:basedOn w:val="TableNormal3"/>
    <w:tblPr>
      <w:tblStyleRowBandSize w:val="1"/>
      <w:tblStyleColBandSize w:val="1"/>
      <w:tblCellMar>
        <w:top w:w="100" w:type="dxa"/>
        <w:left w:w="100" w:type="dxa"/>
        <w:bottom w:w="100" w:type="dxa"/>
        <w:right w:w="100" w:type="dxa"/>
      </w:tblCellMar>
    </w:tblPr>
  </w:style>
  <w:style w:type="table" w:customStyle="1" w:styleId="af6">
    <w:basedOn w:val="TableNormal3"/>
    <w:tblPr>
      <w:tblStyleRowBandSize w:val="1"/>
      <w:tblStyleColBandSize w:val="1"/>
      <w:tblCellMar>
        <w:top w:w="100" w:type="dxa"/>
        <w:left w:w="100" w:type="dxa"/>
        <w:bottom w:w="100" w:type="dxa"/>
        <w:right w:w="100" w:type="dxa"/>
      </w:tblCellMar>
    </w:tblPr>
  </w:style>
  <w:style w:type="table" w:customStyle="1" w:styleId="af7">
    <w:basedOn w:val="TableNormal3"/>
    <w:tblPr>
      <w:tblStyleRowBandSize w:val="1"/>
      <w:tblStyleColBandSize w:val="1"/>
      <w:tblCellMar>
        <w:top w:w="100" w:type="dxa"/>
        <w:left w:w="100" w:type="dxa"/>
        <w:bottom w:w="100" w:type="dxa"/>
        <w:right w:w="100" w:type="dxa"/>
      </w:tblCellMar>
    </w:tblPr>
  </w:style>
  <w:style w:type="table" w:customStyle="1" w:styleId="af8">
    <w:basedOn w:val="TableNormal3"/>
    <w:tblPr>
      <w:tblStyleRowBandSize w:val="1"/>
      <w:tblStyleColBandSize w:val="1"/>
      <w:tblCellMar>
        <w:top w:w="100" w:type="dxa"/>
        <w:left w:w="100" w:type="dxa"/>
        <w:bottom w:w="100" w:type="dxa"/>
        <w:right w:w="100" w:type="dxa"/>
      </w:tblCellMar>
    </w:tblPr>
  </w:style>
  <w:style w:type="table" w:customStyle="1" w:styleId="af9">
    <w:basedOn w:val="TableNormal3"/>
    <w:tblPr>
      <w:tblStyleRowBandSize w:val="1"/>
      <w:tblStyleColBandSize w:val="1"/>
      <w:tblCellMar>
        <w:top w:w="100" w:type="dxa"/>
        <w:left w:w="100" w:type="dxa"/>
        <w:bottom w:w="100" w:type="dxa"/>
        <w:right w:w="100" w:type="dxa"/>
      </w:tblCellMar>
    </w:tblPr>
  </w:style>
  <w:style w:type="table" w:customStyle="1" w:styleId="afa">
    <w:basedOn w:val="TableNormal3"/>
    <w:tblPr>
      <w:tblStyleRowBandSize w:val="1"/>
      <w:tblStyleColBandSize w:val="1"/>
      <w:tblCellMar>
        <w:top w:w="100" w:type="dxa"/>
        <w:left w:w="100" w:type="dxa"/>
        <w:bottom w:w="100" w:type="dxa"/>
        <w:right w:w="100" w:type="dxa"/>
      </w:tblCellMar>
    </w:tblPr>
  </w:style>
  <w:style w:type="table" w:customStyle="1" w:styleId="afb">
    <w:basedOn w:val="TableNormal3"/>
    <w:tblPr>
      <w:tblStyleRowBandSize w:val="1"/>
      <w:tblStyleColBandSize w:val="1"/>
      <w:tblCellMar>
        <w:top w:w="100" w:type="dxa"/>
        <w:left w:w="100" w:type="dxa"/>
        <w:bottom w:w="100" w:type="dxa"/>
        <w:right w:w="100" w:type="dxa"/>
      </w:tblCellMar>
    </w:tblPr>
  </w:style>
  <w:style w:type="table" w:customStyle="1" w:styleId="afc">
    <w:basedOn w:val="TableNormal3"/>
    <w:tblPr>
      <w:tblStyleRowBandSize w:val="1"/>
      <w:tblStyleColBandSize w:val="1"/>
      <w:tblCellMar>
        <w:top w:w="100" w:type="dxa"/>
        <w:left w:w="100" w:type="dxa"/>
        <w:bottom w:w="100" w:type="dxa"/>
        <w:right w:w="100" w:type="dxa"/>
      </w:tblCellMar>
    </w:tblPr>
  </w:style>
  <w:style w:type="table" w:customStyle="1" w:styleId="afd">
    <w:basedOn w:val="TableNormal3"/>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00" w:type="dxa"/>
        <w:left w:w="100" w:type="dxa"/>
        <w:bottom w:w="100" w:type="dxa"/>
        <w:right w:w="100" w:type="dxa"/>
      </w:tblCellMar>
    </w:tblPr>
  </w:style>
  <w:style w:type="table" w:customStyle="1" w:styleId="aff">
    <w:basedOn w:val="TableNormal3"/>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character" w:customStyle="1" w:styleId="TtuloCar">
    <w:name w:val="Título Car"/>
    <w:basedOn w:val="Fuentedeprrafopredeter"/>
    <w:link w:val="Ttulo"/>
    <w:uiPriority w:val="10"/>
    <w:rsid w:val="006B2A31"/>
    <w:rPr>
      <w:sz w:val="52"/>
      <w:szCs w:val="52"/>
    </w:rPr>
  </w:style>
  <w:style w:type="character" w:styleId="Hipervnculo">
    <w:name w:val="Hyperlink"/>
    <w:basedOn w:val="Fuentedeprrafopredeter"/>
    <w:uiPriority w:val="99"/>
    <w:unhideWhenUsed/>
    <w:rsid w:val="009A1203"/>
    <w:rPr>
      <w:color w:val="0000FF" w:themeColor="hyperlink"/>
      <w:u w:val="single"/>
    </w:rPr>
  </w:style>
  <w:style w:type="character" w:styleId="Mencinsinresolver">
    <w:name w:val="Unresolved Mention"/>
    <w:basedOn w:val="Fuentedeprrafopredeter"/>
    <w:uiPriority w:val="99"/>
    <w:semiHidden/>
    <w:unhideWhenUsed/>
    <w:rsid w:val="009A1203"/>
    <w:rPr>
      <w:color w:val="605E5C"/>
      <w:shd w:val="clear" w:color="auto" w:fill="E1DFDD"/>
    </w:rPr>
  </w:style>
  <w:style w:type="character" w:customStyle="1" w:styleId="Ttulo1Car">
    <w:name w:val="Título 1 Car"/>
    <w:basedOn w:val="Fuentedeprrafopredeter"/>
    <w:link w:val="Ttulo1"/>
    <w:uiPriority w:val="9"/>
    <w:rsid w:val="006C0B86"/>
    <w:rPr>
      <w:sz w:val="40"/>
      <w:szCs w:val="40"/>
    </w:rPr>
  </w:style>
  <w:style w:type="table" w:customStyle="1" w:styleId="aff0">
    <w:basedOn w:val="TableNormal3"/>
    <w:tblPr>
      <w:tblStyleRowBandSize w:val="1"/>
      <w:tblStyleColBandSize w:val="1"/>
      <w:tblCellMar>
        <w:left w:w="115" w:type="dxa"/>
        <w:right w:w="115" w:type="dxa"/>
      </w:tblCellMar>
    </w:tblPr>
  </w:style>
  <w:style w:type="table" w:customStyle="1" w:styleId="aff1">
    <w:basedOn w:val="TableNormal3"/>
    <w:tblPr>
      <w:tblStyleRowBandSize w:val="1"/>
      <w:tblStyleColBandSize w:val="1"/>
      <w:tblCellMar>
        <w:left w:w="115" w:type="dxa"/>
        <w:right w:w="115" w:type="dxa"/>
      </w:tblCellMar>
    </w:tblPr>
  </w:style>
  <w:style w:type="table" w:customStyle="1" w:styleId="aff2">
    <w:basedOn w:val="TableNormal3"/>
    <w:tblPr>
      <w:tblStyleRowBandSize w:val="1"/>
      <w:tblStyleColBandSize w:val="1"/>
      <w:tblCellMar>
        <w:left w:w="115" w:type="dxa"/>
        <w:right w:w="115" w:type="dxa"/>
      </w:tblCellMar>
    </w:tblPr>
  </w:style>
  <w:style w:type="table" w:customStyle="1" w:styleId="aff3">
    <w:basedOn w:val="TableNormal3"/>
    <w:tblPr>
      <w:tblStyleRowBandSize w:val="1"/>
      <w:tblStyleColBandSize w:val="1"/>
      <w:tblCellMar>
        <w:left w:w="115" w:type="dxa"/>
        <w:right w:w="115" w:type="dxa"/>
      </w:tblCellMar>
    </w:tblPr>
  </w:style>
  <w:style w:type="table" w:customStyle="1" w:styleId="aff4">
    <w:basedOn w:val="TableNormal3"/>
    <w:pPr>
      <w:spacing w:line="240" w:lineRule="auto"/>
    </w:pPr>
    <w:tblPr>
      <w:tblStyleRowBandSize w:val="1"/>
      <w:tblStyleColBandSize w:val="1"/>
      <w:tblCellMar>
        <w:left w:w="108" w:type="dxa"/>
        <w:right w:w="108" w:type="dxa"/>
      </w:tblCellMar>
    </w:tblPr>
  </w:style>
  <w:style w:type="table" w:customStyle="1" w:styleId="aff5">
    <w:basedOn w:val="TableNormal3"/>
    <w:tblPr>
      <w:tblStyleRowBandSize w:val="1"/>
      <w:tblStyleColBandSize w:val="1"/>
      <w:tblCellMar>
        <w:left w:w="115" w:type="dxa"/>
        <w:right w:w="115" w:type="dxa"/>
      </w:tblCellMar>
    </w:tblPr>
  </w:style>
  <w:style w:type="table" w:customStyle="1" w:styleId="aff6">
    <w:basedOn w:val="TableNormal3"/>
    <w:pPr>
      <w:spacing w:line="240" w:lineRule="auto"/>
    </w:pPr>
    <w:tblPr>
      <w:tblStyleRowBandSize w:val="1"/>
      <w:tblStyleColBandSize w:val="1"/>
      <w:tblCellMar>
        <w:left w:w="108" w:type="dxa"/>
        <w:right w:w="108" w:type="dxa"/>
      </w:tblCellMar>
    </w:tblPr>
  </w:style>
  <w:style w:type="table" w:customStyle="1" w:styleId="aff7">
    <w:basedOn w:val="TableNormal3"/>
    <w:tblPr>
      <w:tblStyleRowBandSize w:val="1"/>
      <w:tblStyleColBandSize w:val="1"/>
      <w:tblCellMar>
        <w:left w:w="115" w:type="dxa"/>
        <w:right w:w="115" w:type="dxa"/>
      </w:tblCellMar>
    </w:tblPr>
  </w:style>
  <w:style w:type="table" w:customStyle="1" w:styleId="aff8">
    <w:basedOn w:val="TableNormal3"/>
    <w:tblPr>
      <w:tblStyleRowBandSize w:val="1"/>
      <w:tblStyleColBandSize w:val="1"/>
      <w:tblCellMar>
        <w:left w:w="115" w:type="dxa"/>
        <w:right w:w="115" w:type="dxa"/>
      </w:tblCellMar>
    </w:tblPr>
  </w:style>
  <w:style w:type="table" w:customStyle="1" w:styleId="aff9">
    <w:basedOn w:val="TableNormal3"/>
    <w:pPr>
      <w:spacing w:line="240" w:lineRule="auto"/>
    </w:pPr>
    <w:tblPr>
      <w:tblStyleRowBandSize w:val="1"/>
      <w:tblStyleColBandSize w:val="1"/>
      <w:tblCellMar>
        <w:left w:w="108" w:type="dxa"/>
        <w:right w:w="108" w:type="dxa"/>
      </w:tblCellMar>
    </w:tblPr>
  </w:style>
  <w:style w:type="table" w:customStyle="1" w:styleId="affa">
    <w:basedOn w:val="TableNormal3"/>
    <w:pPr>
      <w:spacing w:line="240" w:lineRule="auto"/>
    </w:pPr>
    <w:tblPr>
      <w:tblStyleRowBandSize w:val="1"/>
      <w:tblStyleColBandSize w:val="1"/>
      <w:tblCellMar>
        <w:left w:w="108" w:type="dxa"/>
        <w:right w:w="108" w:type="dxa"/>
      </w:tblCellMar>
    </w:tblPr>
  </w:style>
  <w:style w:type="table" w:customStyle="1" w:styleId="affb">
    <w:basedOn w:val="TableNormal3"/>
    <w:pPr>
      <w:spacing w:line="240" w:lineRule="auto"/>
    </w:pPr>
    <w:tblPr>
      <w:tblStyleRowBandSize w:val="1"/>
      <w:tblStyleColBandSize w:val="1"/>
      <w:tblCellMar>
        <w:left w:w="108" w:type="dxa"/>
        <w:right w:w="108" w:type="dxa"/>
      </w:tblCellMar>
    </w:tblPr>
  </w:style>
  <w:style w:type="table" w:customStyle="1" w:styleId="affc">
    <w:basedOn w:val="TableNormal3"/>
    <w:tblPr>
      <w:tblStyleRowBandSize w:val="1"/>
      <w:tblStyleColBandSize w:val="1"/>
      <w:tblCellMar>
        <w:left w:w="115" w:type="dxa"/>
        <w:right w:w="115" w:type="dxa"/>
      </w:tblCellMar>
    </w:tblPr>
  </w:style>
  <w:style w:type="table" w:customStyle="1" w:styleId="affd">
    <w:basedOn w:val="TableNormal3"/>
    <w:pPr>
      <w:spacing w:line="240" w:lineRule="auto"/>
    </w:pPr>
    <w:tblPr>
      <w:tblStyleRowBandSize w:val="1"/>
      <w:tblStyleColBandSize w:val="1"/>
      <w:tblCellMar>
        <w:left w:w="108" w:type="dxa"/>
        <w:right w:w="108" w:type="dxa"/>
      </w:tblCellMar>
    </w:tblPr>
  </w:style>
  <w:style w:type="table" w:customStyle="1" w:styleId="affe">
    <w:basedOn w:val="TableNormal3"/>
    <w:pPr>
      <w:spacing w:line="240" w:lineRule="auto"/>
    </w:pPr>
    <w:tblPr>
      <w:tblStyleRowBandSize w:val="1"/>
      <w:tblStyleColBandSize w:val="1"/>
      <w:tblCellMar>
        <w:left w:w="108" w:type="dxa"/>
        <w:right w:w="108" w:type="dxa"/>
      </w:tblCellMar>
    </w:tblPr>
  </w:style>
  <w:style w:type="table" w:customStyle="1" w:styleId="afff">
    <w:basedOn w:val="TableNormal3"/>
    <w:pPr>
      <w:spacing w:line="240" w:lineRule="auto"/>
    </w:pPr>
    <w:tblPr>
      <w:tblStyleRowBandSize w:val="1"/>
      <w:tblStyleColBandSize w:val="1"/>
      <w:tblCellMar>
        <w:left w:w="108" w:type="dxa"/>
        <w:right w:w="108" w:type="dxa"/>
      </w:tblCellMar>
    </w:tblPr>
  </w:style>
  <w:style w:type="table" w:customStyle="1" w:styleId="afff0">
    <w:basedOn w:val="TableNormal3"/>
    <w:tblPr>
      <w:tblStyleRowBandSize w:val="1"/>
      <w:tblStyleColBandSize w:val="1"/>
      <w:tblCellMar>
        <w:left w:w="115" w:type="dxa"/>
        <w:right w:w="115" w:type="dxa"/>
      </w:tblCellMar>
    </w:tblPr>
  </w:style>
  <w:style w:type="table" w:customStyle="1" w:styleId="afff1">
    <w:basedOn w:val="TableNormal3"/>
    <w:pPr>
      <w:spacing w:line="240" w:lineRule="auto"/>
    </w:pPr>
    <w:tblPr>
      <w:tblStyleRowBandSize w:val="1"/>
      <w:tblStyleColBandSize w:val="1"/>
      <w:tblCellMar>
        <w:left w:w="108" w:type="dxa"/>
        <w:right w:w="108" w:type="dxa"/>
      </w:tblCellMar>
    </w:tblPr>
  </w:style>
  <w:style w:type="table" w:customStyle="1" w:styleId="afff2">
    <w:basedOn w:val="TableNormal3"/>
    <w:pPr>
      <w:spacing w:line="240" w:lineRule="auto"/>
    </w:pPr>
    <w:tblPr>
      <w:tblStyleRowBandSize w:val="1"/>
      <w:tblStyleColBandSize w:val="1"/>
      <w:tblCellMar>
        <w:left w:w="108" w:type="dxa"/>
        <w:right w:w="108" w:type="dxa"/>
      </w:tblCellMar>
    </w:tblPr>
  </w:style>
  <w:style w:type="table" w:customStyle="1" w:styleId="afff3">
    <w:basedOn w:val="TableNormal3"/>
    <w:pPr>
      <w:spacing w:line="240" w:lineRule="auto"/>
    </w:pPr>
    <w:tblPr>
      <w:tblStyleRowBandSize w:val="1"/>
      <w:tblStyleColBandSize w:val="1"/>
      <w:tblCellMar>
        <w:left w:w="108" w:type="dxa"/>
        <w:right w:w="108" w:type="dxa"/>
      </w:tblCellMar>
    </w:tblPr>
  </w:style>
  <w:style w:type="table" w:customStyle="1" w:styleId="afff4">
    <w:basedOn w:val="TableNormal3"/>
    <w:tblPr>
      <w:tblStyleRowBandSize w:val="1"/>
      <w:tblStyleColBandSize w:val="1"/>
      <w:tblCellMar>
        <w:left w:w="115" w:type="dxa"/>
        <w:right w:w="115" w:type="dxa"/>
      </w:tblCellMar>
    </w:tblPr>
  </w:style>
  <w:style w:type="table" w:customStyle="1" w:styleId="afff5">
    <w:basedOn w:val="TableNormal3"/>
    <w:pPr>
      <w:spacing w:line="240" w:lineRule="auto"/>
    </w:pPr>
    <w:tblPr>
      <w:tblStyleRowBandSize w:val="1"/>
      <w:tblStyleColBandSize w:val="1"/>
      <w:tblCellMar>
        <w:left w:w="108" w:type="dxa"/>
        <w:right w:w="108" w:type="dxa"/>
      </w:tblCellMar>
    </w:tblPr>
  </w:style>
  <w:style w:type="table" w:customStyle="1" w:styleId="afff6">
    <w:basedOn w:val="TableNormal3"/>
    <w:pPr>
      <w:spacing w:line="240" w:lineRule="auto"/>
    </w:pPr>
    <w:tblPr>
      <w:tblStyleRowBandSize w:val="1"/>
      <w:tblStyleColBandSize w:val="1"/>
      <w:tblCellMar>
        <w:left w:w="108" w:type="dxa"/>
        <w:right w:w="108" w:type="dxa"/>
      </w:tblCellMar>
    </w:tblPr>
  </w:style>
  <w:style w:type="table" w:customStyle="1" w:styleId="afff7">
    <w:basedOn w:val="TableNormal3"/>
    <w:pPr>
      <w:spacing w:line="240" w:lineRule="auto"/>
    </w:pPr>
    <w:tblPr>
      <w:tblStyleRowBandSize w:val="1"/>
      <w:tblStyleColBandSize w:val="1"/>
      <w:tblCellMar>
        <w:left w:w="108" w:type="dxa"/>
        <w:right w:w="108" w:type="dxa"/>
      </w:tblCellMar>
    </w:tblPr>
  </w:style>
  <w:style w:type="table" w:customStyle="1" w:styleId="afff8">
    <w:basedOn w:val="TableNormal3"/>
    <w:pPr>
      <w:spacing w:line="240" w:lineRule="auto"/>
    </w:pPr>
    <w:tblPr>
      <w:tblStyleRowBandSize w:val="1"/>
      <w:tblStyleColBandSize w:val="1"/>
      <w:tblCellMar>
        <w:left w:w="108" w:type="dxa"/>
        <w:right w:w="108" w:type="dxa"/>
      </w:tblCellMar>
    </w:tblPr>
  </w:style>
  <w:style w:type="table" w:customStyle="1" w:styleId="afff9">
    <w:basedOn w:val="TableNormal3"/>
    <w:tblPr>
      <w:tblStyleRowBandSize w:val="1"/>
      <w:tblStyleColBandSize w:val="1"/>
      <w:tblCellMar>
        <w:left w:w="115" w:type="dxa"/>
        <w:right w:w="115" w:type="dxa"/>
      </w:tblCellMar>
    </w:tblPr>
  </w:style>
  <w:style w:type="table" w:customStyle="1" w:styleId="afffa">
    <w:basedOn w:val="TableNormal3"/>
    <w:pPr>
      <w:spacing w:line="240" w:lineRule="auto"/>
    </w:pPr>
    <w:tblPr>
      <w:tblStyleRowBandSize w:val="1"/>
      <w:tblStyleColBandSize w:val="1"/>
      <w:tblCellMar>
        <w:left w:w="108" w:type="dxa"/>
        <w:right w:w="108" w:type="dxa"/>
      </w:tblCellMar>
    </w:tblPr>
  </w:style>
  <w:style w:type="table" w:customStyle="1" w:styleId="afffb">
    <w:basedOn w:val="TableNormal3"/>
    <w:tblPr>
      <w:tblStyleRowBandSize w:val="1"/>
      <w:tblStyleColBandSize w:val="1"/>
      <w:tblCellMar>
        <w:left w:w="115" w:type="dxa"/>
        <w:right w:w="115" w:type="dxa"/>
      </w:tblCellMar>
    </w:tblPr>
  </w:style>
  <w:style w:type="table" w:customStyle="1" w:styleId="afffc">
    <w:basedOn w:val="TableNormal3"/>
    <w:pPr>
      <w:spacing w:line="240" w:lineRule="auto"/>
    </w:pPr>
    <w:tblPr>
      <w:tblStyleRowBandSize w:val="1"/>
      <w:tblStyleColBandSize w:val="1"/>
      <w:tblCellMar>
        <w:left w:w="108" w:type="dxa"/>
        <w:right w:w="108" w:type="dxa"/>
      </w:tblCellMar>
    </w:tblPr>
  </w:style>
  <w:style w:type="table" w:customStyle="1" w:styleId="afffd">
    <w:basedOn w:val="TableNormal3"/>
    <w:tblPr>
      <w:tblStyleRowBandSize w:val="1"/>
      <w:tblStyleColBandSize w:val="1"/>
      <w:tblCellMar>
        <w:left w:w="115" w:type="dxa"/>
        <w:right w:w="115" w:type="dxa"/>
      </w:tblCellMar>
    </w:tblPr>
  </w:style>
  <w:style w:type="table" w:customStyle="1" w:styleId="afffe">
    <w:basedOn w:val="TableNormal3"/>
    <w:tblPr>
      <w:tblStyleRowBandSize w:val="1"/>
      <w:tblStyleColBandSize w:val="1"/>
      <w:tblCellMar>
        <w:top w:w="100" w:type="dxa"/>
        <w:left w:w="100" w:type="dxa"/>
        <w:bottom w:w="100" w:type="dxa"/>
        <w:right w:w="100" w:type="dxa"/>
      </w:tblCellMar>
    </w:tblPr>
  </w:style>
  <w:style w:type="table" w:customStyle="1" w:styleId="affff">
    <w:basedOn w:val="TableNormal3"/>
    <w:tblPr>
      <w:tblStyleRowBandSize w:val="1"/>
      <w:tblStyleColBandSize w:val="1"/>
      <w:tblCellMar>
        <w:top w:w="100" w:type="dxa"/>
        <w:left w:w="100" w:type="dxa"/>
        <w:bottom w:w="100" w:type="dxa"/>
        <w:right w:w="100" w:type="dxa"/>
      </w:tblCellMar>
    </w:tblPr>
  </w:style>
  <w:style w:type="table" w:customStyle="1" w:styleId="affff0">
    <w:basedOn w:val="TableNormal3"/>
    <w:tblPr>
      <w:tblStyleRowBandSize w:val="1"/>
      <w:tblStyleColBandSize w:val="1"/>
      <w:tblCellMar>
        <w:top w:w="100" w:type="dxa"/>
        <w:left w:w="100" w:type="dxa"/>
        <w:bottom w:w="100" w:type="dxa"/>
        <w:right w:w="100" w:type="dxa"/>
      </w:tblCellMar>
    </w:tblPr>
  </w:style>
  <w:style w:type="table" w:customStyle="1" w:styleId="a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3"/>
    <w:pPr>
      <w:spacing w:line="240" w:lineRule="auto"/>
    </w:pPr>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92627E"/>
    <w:pPr>
      <w:spacing w:line="240" w:lineRule="auto"/>
    </w:pPr>
  </w:style>
  <w:style w:type="character" w:styleId="Hipervnculovisitado">
    <w:name w:val="FollowedHyperlink"/>
    <w:basedOn w:val="Fuentedeprrafopredeter"/>
    <w:uiPriority w:val="99"/>
    <w:semiHidden/>
    <w:unhideWhenUsed/>
    <w:rsid w:val="00E123ED"/>
    <w:rPr>
      <w:color w:val="800080" w:themeColor="followedHyperlink"/>
      <w:u w:val="single"/>
    </w:rPr>
  </w:style>
  <w:style w:type="table" w:customStyle="1" w:styleId="af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www.3dnatives.com/es/wp-content/uploads/sites/4/laser_1.jp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hyperlink" Target="https://files.solidworks.com/pdf/introsw.pdf" TargetMode="External"/><Relationship Id="rId16" Type="http://schemas.openxmlformats.org/officeDocument/2006/relationships/image" Target="media/image6.jpg"/><Relationship Id="rId11" Type="http://schemas.openxmlformats.org/officeDocument/2006/relationships/image" Target="media/image1.jp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emaningenieria.com/cuales-son-las-aplicaciones-de-un-escaner-laser-3d/"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jpg"/><Relationship Id="rId82" Type="http://schemas.microsoft.com/office/2011/relationships/people" Target="people.xml"/><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hyperlink" Target="https://www.ems-usa.com/tech-papers/An_Introduction_to_3D_Scanning_E-Book.pdf" TargetMode="External"/><Relationship Id="rId77" Type="http://schemas.openxmlformats.org/officeDocument/2006/relationships/hyperlink" Target="https://www.3dnatives.com/en/laser-3d-scanner-vs-structured-light-3d-scanner-080820194/" TargetMode="Externa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hyperlink" Target="https://www.factum-arte.com/pag/1415/escaner-de-luz-estructurada-o-luz-blanca"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hyperlink" Target="https://files.solidworks.com/pdf/introsw.pdf"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s://www.ems-usa.com/tech-papers/An_Introduction_to_3D_Scanning_E-Book.pdf" TargetMode="External"/><Relationship Id="rId75" Type="http://schemas.openxmlformats.org/officeDocument/2006/relationships/hyperlink" Target="https://les.wiki/detial/Parametric_design"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hyperlink" Target="https://artisticrender.com/10-different-types-of-3d-modeling-techniques/" TargetMode="External"/><Relationship Id="rId73" Type="http://schemas.openxmlformats.org/officeDocument/2006/relationships/hyperlink" Target="https://knowledge.autodesk.com/es/support/autocad/learn-explore/caas/CloudHelp/cloudhelp/2018/ESP/AutoCAD-Core/files/GUID-899E008D-B422-4DF2-AC8D-1A4F5701ED4E-htm.html" TargetMode="External"/><Relationship Id="rId78" Type="http://schemas.openxmlformats.org/officeDocument/2006/relationships/hyperlink" Target="https://vector0metrologia.com/7-ventajas-medicion-escaner-3d/" TargetMode="External"/><Relationship Id="rId8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hyperlink" Target="https://tresde.pe/escaneo-de-luz-estructurada-luz-blanca-vs-luz-azul/" TargetMode="External"/><Relationship Id="rId7" Type="http://schemas.openxmlformats.org/officeDocument/2006/relationships/endnotes" Target="endnotes.xml"/><Relationship Id="rId71" Type="http://schemas.openxmlformats.org/officeDocument/2006/relationships/hyperlink" Target="https://biblus.accasoftware.com/es/como-visualizar-una-nube-de-puntos-en-linea/" TargetMode="External"/><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artisticrender.com/abou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_rels/header1.xml.rels><?xml version="1.0" encoding="UTF-8" standalone="yes"?>
<Relationships xmlns="http://schemas.openxmlformats.org/package/2006/relationships"><Relationship Id="rId3" Type="http://schemas.openxmlformats.org/officeDocument/2006/relationships/image" Target="media/image400.png"/><Relationship Id="rId2" Type="http://schemas.openxmlformats.org/officeDocument/2006/relationships/image" Target="media/image55.png"/><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9wYlrpTdZvUR0vr5aUBUz8E7Rg==">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7634</Words>
  <Characters>41990</Characters>
  <Application>Microsoft Office Word</Application>
  <DocSecurity>0</DocSecurity>
  <Lines>349</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solicitudes.seguro@gmail.com</cp:lastModifiedBy>
  <cp:revision>2</cp:revision>
  <dcterms:created xsi:type="dcterms:W3CDTF">2022-10-03T00:50:00Z</dcterms:created>
  <dcterms:modified xsi:type="dcterms:W3CDTF">2022-10-03T00:50:00Z</dcterms:modified>
</cp:coreProperties>
</file>